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98935" w14:textId="1C796F2F" w:rsidR="008232A4" w:rsidRPr="00476B34" w:rsidRDefault="008232A4" w:rsidP="008D55D6">
      <w:pPr>
        <w:spacing w:line="276" w:lineRule="auto"/>
        <w:rPr>
          <w:caps/>
          <w:color w:val="000000" w:themeColor="text1"/>
          <w:sz w:val="36"/>
          <w:szCs w:val="36"/>
        </w:rPr>
      </w:pPr>
      <w:bookmarkStart w:id="0" w:name="OLE_LINK1"/>
      <w:bookmarkStart w:id="1" w:name="OLE_LINK2"/>
    </w:p>
    <w:p w14:paraId="7B764FA9" w14:textId="7B39E535" w:rsidR="0049637E" w:rsidRPr="00162DFE" w:rsidRDefault="0049637E" w:rsidP="0049637E">
      <w:pPr>
        <w:rPr>
          <w:sz w:val="28"/>
          <w:szCs w:val="28"/>
        </w:rPr>
      </w:pPr>
      <w:r w:rsidRPr="00162DFE">
        <w:rPr>
          <w:color w:val="333333"/>
          <w:sz w:val="28"/>
          <w:szCs w:val="28"/>
          <w:shd w:val="clear" w:color="auto" w:fill="FFFFFF"/>
        </w:rPr>
        <w:t>Connectome</w:t>
      </w:r>
      <w:r w:rsidRPr="00162DFE">
        <w:rPr>
          <w:rStyle w:val="apple-converted-space"/>
          <w:color w:val="333333"/>
          <w:sz w:val="28"/>
          <w:szCs w:val="28"/>
          <w:shd w:val="clear" w:color="auto" w:fill="FFFFFF"/>
        </w:rPr>
        <w:t> </w:t>
      </w:r>
      <w:r w:rsidRPr="00162DFE">
        <w:rPr>
          <w:color w:val="333333"/>
          <w:sz w:val="28"/>
          <w:szCs w:val="28"/>
          <w:shd w:val="clear" w:color="auto" w:fill="FFFFFF"/>
        </w:rPr>
        <w:t xml:space="preserve">Wide Intrinsic Functional Connectivity Associated With </w:t>
      </w:r>
      <w:del w:id="2" w:author="Kahini Mehta" w:date="2022-04-29T12:14:00Z">
        <w:r w:rsidRPr="00162DFE" w:rsidDel="006E4073">
          <w:rPr>
            <w:color w:val="333333"/>
            <w:sz w:val="28"/>
            <w:szCs w:val="28"/>
            <w:shd w:val="clear" w:color="auto" w:fill="FFFFFF"/>
          </w:rPr>
          <w:delText>Impulsive Choice</w:delText>
        </w:r>
      </w:del>
      <w:ins w:id="3" w:author="Kahini Mehta" w:date="2022-04-29T12:14:00Z">
        <w:r w:rsidR="006E4073">
          <w:rPr>
            <w:color w:val="333333"/>
            <w:sz w:val="28"/>
            <w:szCs w:val="28"/>
            <w:shd w:val="clear" w:color="auto" w:fill="FFFFFF"/>
          </w:rPr>
          <w:t>Delay Discounting</w:t>
        </w:r>
      </w:ins>
      <w:r w:rsidRPr="00162DFE">
        <w:rPr>
          <w:color w:val="333333"/>
          <w:sz w:val="28"/>
          <w:szCs w:val="28"/>
          <w:shd w:val="clear" w:color="auto" w:fill="FFFFFF"/>
        </w:rPr>
        <w:t xml:space="preserve"> in Adolescence</w:t>
      </w:r>
    </w:p>
    <w:p w14:paraId="3E1463FC" w14:textId="77777777" w:rsidR="001E3677" w:rsidRPr="00476B34" w:rsidRDefault="001E3677" w:rsidP="00822DB8">
      <w:pPr>
        <w:spacing w:line="276" w:lineRule="auto"/>
        <w:jc w:val="both"/>
        <w:rPr>
          <w:b/>
          <w:bCs/>
          <w:color w:val="000000" w:themeColor="text1"/>
        </w:rPr>
      </w:pPr>
      <w:commentRangeStart w:id="4"/>
    </w:p>
    <w:p w14:paraId="6C71C494" w14:textId="44A0DCFB" w:rsidR="002D7260" w:rsidRPr="002D7260" w:rsidRDefault="00B43C02" w:rsidP="005A543E">
      <w:pPr>
        <w:jc w:val="both"/>
      </w:pPr>
      <w:r>
        <w:rPr>
          <w:color w:val="000000" w:themeColor="text1"/>
        </w:rPr>
        <w:t>Kahini Mehta</w:t>
      </w:r>
      <w:r w:rsidRPr="005A543E">
        <w:rPr>
          <w:color w:val="000000" w:themeColor="text1"/>
          <w:vertAlign w:val="superscript"/>
        </w:rPr>
        <w:t>1</w:t>
      </w:r>
      <w:r>
        <w:rPr>
          <w:color w:val="000000" w:themeColor="text1"/>
          <w:vertAlign w:val="superscript"/>
        </w:rPr>
        <w:t>,2</w:t>
      </w:r>
      <w:r>
        <w:rPr>
          <w:color w:val="000000" w:themeColor="text1"/>
        </w:rPr>
        <w:t xml:space="preserve">, </w:t>
      </w:r>
      <w:r w:rsidR="001E3677" w:rsidRPr="002D7260">
        <w:rPr>
          <w:color w:val="000000" w:themeColor="text1"/>
        </w:rPr>
        <w:t>Azeez Adebimpe</w:t>
      </w:r>
      <w:r w:rsidR="002D7260" w:rsidRPr="005A543E">
        <w:rPr>
          <w:color w:val="000000" w:themeColor="text1"/>
          <w:vertAlign w:val="superscript"/>
        </w:rPr>
        <w:t>1</w:t>
      </w:r>
      <w:r w:rsidR="0049637E">
        <w:rPr>
          <w:color w:val="000000" w:themeColor="text1"/>
          <w:vertAlign w:val="superscript"/>
        </w:rPr>
        <w:t>,2</w:t>
      </w:r>
      <w:r w:rsidR="001E3677" w:rsidRPr="002D7260">
        <w:rPr>
          <w:color w:val="000000" w:themeColor="text1"/>
        </w:rPr>
        <w:t>, Adam Pines</w:t>
      </w:r>
      <w:r w:rsidR="002D7260" w:rsidRPr="005A543E">
        <w:rPr>
          <w:color w:val="000000" w:themeColor="text1"/>
          <w:vertAlign w:val="superscript"/>
        </w:rPr>
        <w:t>1</w:t>
      </w:r>
      <w:r w:rsidR="0049637E">
        <w:rPr>
          <w:color w:val="000000" w:themeColor="text1"/>
          <w:vertAlign w:val="superscript"/>
        </w:rPr>
        <w:t>,2</w:t>
      </w:r>
      <w:r w:rsidR="001E3677" w:rsidRPr="002D7260">
        <w:rPr>
          <w:color w:val="000000" w:themeColor="text1"/>
        </w:rPr>
        <w:t xml:space="preserve">, Bart </w:t>
      </w:r>
      <w:r w:rsidR="000E20C5" w:rsidRPr="002D7260">
        <w:rPr>
          <w:color w:val="000000" w:themeColor="text1"/>
        </w:rPr>
        <w:t>Larsen</w:t>
      </w:r>
      <w:r w:rsidR="002D7260" w:rsidRPr="005A543E">
        <w:rPr>
          <w:color w:val="000000" w:themeColor="text1"/>
          <w:vertAlign w:val="superscript"/>
        </w:rPr>
        <w:t>1</w:t>
      </w:r>
      <w:r w:rsidR="0049637E">
        <w:rPr>
          <w:color w:val="000000" w:themeColor="text1"/>
          <w:vertAlign w:val="superscript"/>
        </w:rPr>
        <w:t>,2</w:t>
      </w:r>
      <w:r w:rsidR="000E20C5" w:rsidRPr="002D7260">
        <w:rPr>
          <w:color w:val="000000" w:themeColor="text1"/>
        </w:rPr>
        <w:t xml:space="preserve">, </w:t>
      </w:r>
      <w:r w:rsidR="00AE6171" w:rsidRPr="002D7260">
        <w:rPr>
          <w:color w:val="000000" w:themeColor="text1"/>
        </w:rPr>
        <w:t>M</w:t>
      </w:r>
      <w:r w:rsidR="002D7260" w:rsidRPr="002D7260">
        <w:rPr>
          <w:color w:val="000000" w:themeColor="text1"/>
        </w:rPr>
        <w:t>at</w:t>
      </w:r>
      <w:ins w:id="5" w:author="Kahini Mehta" w:date="2022-04-29T12:14:00Z">
        <w:r w:rsidR="006E4073">
          <w:rPr>
            <w:color w:val="000000" w:themeColor="text1"/>
          </w:rPr>
          <w:t>t</w:t>
        </w:r>
      </w:ins>
      <w:r w:rsidR="002D7260" w:rsidRPr="002D7260">
        <w:rPr>
          <w:color w:val="000000" w:themeColor="text1"/>
        </w:rPr>
        <w:t>hew Cieslak</w:t>
      </w:r>
      <w:r w:rsidR="002D7260" w:rsidRPr="005A543E">
        <w:rPr>
          <w:color w:val="000000" w:themeColor="text1"/>
          <w:vertAlign w:val="superscript"/>
        </w:rPr>
        <w:t>1</w:t>
      </w:r>
      <w:r w:rsidR="0049637E">
        <w:rPr>
          <w:color w:val="000000" w:themeColor="text1"/>
          <w:vertAlign w:val="superscript"/>
        </w:rPr>
        <w:t>,2</w:t>
      </w:r>
      <w:r w:rsidR="0049637E">
        <w:rPr>
          <w:color w:val="000000" w:themeColor="text1"/>
        </w:rPr>
        <w:t>,</w:t>
      </w:r>
      <w:r w:rsidR="006A210A" w:rsidRPr="00ED1859">
        <w:rPr>
          <w:color w:val="000000" w:themeColor="text1"/>
        </w:rPr>
        <w:t xml:space="preserve"> </w:t>
      </w:r>
      <w:r w:rsidR="002D7260" w:rsidRPr="00ED1859">
        <w:rPr>
          <w:color w:val="000000" w:themeColor="text1"/>
        </w:rPr>
        <w:t xml:space="preserve">Dani </w:t>
      </w:r>
      <w:r w:rsidR="002D7260">
        <w:rPr>
          <w:color w:val="000000" w:themeColor="text1"/>
        </w:rPr>
        <w:t xml:space="preserve">S. </w:t>
      </w:r>
      <w:r w:rsidR="002D7260" w:rsidRPr="002D7260">
        <w:rPr>
          <w:color w:val="000000" w:themeColor="text1"/>
        </w:rPr>
        <w:t>Bassett</w:t>
      </w:r>
      <w:r w:rsidR="0049637E">
        <w:rPr>
          <w:color w:val="000000" w:themeColor="text1"/>
          <w:vertAlign w:val="superscript"/>
        </w:rPr>
        <w:t>3,4</w:t>
      </w:r>
      <w:r w:rsidR="002D7260">
        <w:rPr>
          <w:color w:val="000000" w:themeColor="text1"/>
        </w:rPr>
        <w:t>,</w:t>
      </w:r>
      <w:r w:rsidR="002D7260" w:rsidRPr="002D7260">
        <w:rPr>
          <w:color w:val="000000" w:themeColor="text1"/>
        </w:rPr>
        <w:t xml:space="preserve"> </w:t>
      </w:r>
      <w:r w:rsidR="002D7260" w:rsidRPr="000B2494">
        <w:t>Monica</w:t>
      </w:r>
      <w:r w:rsidR="002D7260" w:rsidRPr="000B2494">
        <w:rPr>
          <w:color w:val="000000"/>
        </w:rPr>
        <w:t> E. Calkins</w:t>
      </w:r>
      <w:r w:rsidR="002D7260" w:rsidRPr="005A543E">
        <w:rPr>
          <w:color w:val="000000"/>
          <w:vertAlign w:val="superscript"/>
        </w:rPr>
        <w:t>1</w:t>
      </w:r>
      <w:r w:rsidR="0049637E">
        <w:rPr>
          <w:color w:val="000000"/>
          <w:vertAlign w:val="superscript"/>
        </w:rPr>
        <w:t>,2</w:t>
      </w:r>
      <w:r w:rsidR="002D7260" w:rsidRPr="00ED1859">
        <w:rPr>
          <w:color w:val="000000" w:themeColor="text1"/>
        </w:rPr>
        <w:t>,</w:t>
      </w:r>
      <w:r w:rsidR="002D7260">
        <w:rPr>
          <w:color w:val="000000"/>
        </w:rPr>
        <w:t xml:space="preserve"> Raquel Gur</w:t>
      </w:r>
      <w:r w:rsidR="002D7260" w:rsidRPr="005A543E">
        <w:rPr>
          <w:color w:val="000000"/>
          <w:vertAlign w:val="superscript"/>
        </w:rPr>
        <w:t>1</w:t>
      </w:r>
      <w:r w:rsidR="0049637E">
        <w:rPr>
          <w:color w:val="000000"/>
          <w:vertAlign w:val="superscript"/>
        </w:rPr>
        <w:t>,2</w:t>
      </w:r>
      <w:r w:rsidR="002D7260">
        <w:rPr>
          <w:color w:val="000000"/>
        </w:rPr>
        <w:t>, Ruben Gur</w:t>
      </w:r>
      <w:r w:rsidR="002D7260" w:rsidRPr="005A543E">
        <w:rPr>
          <w:color w:val="000000"/>
          <w:vertAlign w:val="superscript"/>
        </w:rPr>
        <w:t>1</w:t>
      </w:r>
      <w:r w:rsidR="0049637E">
        <w:rPr>
          <w:color w:val="000000"/>
          <w:vertAlign w:val="superscript"/>
        </w:rPr>
        <w:t>,2</w:t>
      </w:r>
      <w:r w:rsidR="002D7260" w:rsidRPr="002D7260">
        <w:rPr>
          <w:color w:val="000000" w:themeColor="text1"/>
        </w:rPr>
        <w:t xml:space="preserve">, </w:t>
      </w:r>
      <w:r w:rsidR="002D7260" w:rsidRPr="00CC611E">
        <w:rPr>
          <w:color w:val="000000" w:themeColor="text1"/>
        </w:rPr>
        <w:t>David Roalf</w:t>
      </w:r>
      <w:r w:rsidR="002D7260" w:rsidRPr="005A543E">
        <w:rPr>
          <w:color w:val="000000" w:themeColor="text1"/>
          <w:vertAlign w:val="superscript"/>
        </w:rPr>
        <w:t>1</w:t>
      </w:r>
      <w:r w:rsidR="0049637E">
        <w:rPr>
          <w:color w:val="000000" w:themeColor="text1"/>
          <w:vertAlign w:val="superscript"/>
        </w:rPr>
        <w:t>,2</w:t>
      </w:r>
      <w:r w:rsidR="002D7260">
        <w:rPr>
          <w:color w:val="000000" w:themeColor="text1"/>
        </w:rPr>
        <w:t xml:space="preserve">, </w:t>
      </w:r>
      <w:r w:rsidR="002D7260" w:rsidRPr="00CC611E">
        <w:rPr>
          <w:color w:val="000000" w:themeColor="text1"/>
        </w:rPr>
        <w:t>David Ro</w:t>
      </w:r>
      <w:r w:rsidR="002D7260">
        <w:rPr>
          <w:color w:val="000000" w:themeColor="text1"/>
        </w:rPr>
        <w:t>mer</w:t>
      </w:r>
      <w:r w:rsidR="0049637E">
        <w:rPr>
          <w:color w:val="000000" w:themeColor="text1"/>
          <w:vertAlign w:val="superscript"/>
        </w:rPr>
        <w:t>5</w:t>
      </w:r>
      <w:r w:rsidR="002D7260">
        <w:rPr>
          <w:color w:val="000000" w:themeColor="text1"/>
        </w:rPr>
        <w:t xml:space="preserve">, </w:t>
      </w:r>
      <w:r w:rsidR="002D7260" w:rsidRPr="004736E5">
        <w:rPr>
          <w:color w:val="000000" w:themeColor="text1"/>
        </w:rPr>
        <w:t xml:space="preserve">Daniel </w:t>
      </w:r>
      <w:r w:rsidR="002D7260">
        <w:rPr>
          <w:color w:val="000000" w:themeColor="text1"/>
        </w:rPr>
        <w:t xml:space="preserve">H. </w:t>
      </w:r>
      <w:r w:rsidR="002D7260" w:rsidRPr="004736E5">
        <w:rPr>
          <w:color w:val="000000" w:themeColor="text1"/>
        </w:rPr>
        <w:t>Wolf</w:t>
      </w:r>
      <w:r w:rsidR="002D7260" w:rsidRPr="004736E5">
        <w:rPr>
          <w:color w:val="000000" w:themeColor="text1"/>
          <w:vertAlign w:val="superscript"/>
        </w:rPr>
        <w:t>1</w:t>
      </w:r>
      <w:r w:rsidR="0049637E">
        <w:rPr>
          <w:color w:val="000000" w:themeColor="text1"/>
          <w:vertAlign w:val="superscript"/>
        </w:rPr>
        <w:t>,2</w:t>
      </w:r>
      <w:r w:rsidR="002D7260">
        <w:rPr>
          <w:color w:val="000000" w:themeColor="text1"/>
        </w:rPr>
        <w:t>,</w:t>
      </w:r>
      <w:r w:rsidR="002D7260">
        <w:rPr>
          <w:color w:val="000000" w:themeColor="text1"/>
          <w:vertAlign w:val="superscript"/>
        </w:rPr>
        <w:t xml:space="preserve">  </w:t>
      </w:r>
      <w:r w:rsidR="002D7260" w:rsidRPr="002D7260">
        <w:rPr>
          <w:color w:val="000000" w:themeColor="text1"/>
        </w:rPr>
        <w:t>Joe Kable</w:t>
      </w:r>
      <w:r w:rsidR="0049637E">
        <w:rPr>
          <w:color w:val="000000" w:themeColor="text1"/>
          <w:vertAlign w:val="superscript"/>
        </w:rPr>
        <w:t>6</w:t>
      </w:r>
      <w:r w:rsidR="002D7260" w:rsidRPr="002D7260">
        <w:rPr>
          <w:color w:val="000000" w:themeColor="text1"/>
        </w:rPr>
        <w:t xml:space="preserve">, </w:t>
      </w:r>
      <w:r w:rsidR="002D7260" w:rsidRPr="006F40B9">
        <w:rPr>
          <w:color w:val="000000" w:themeColor="text1"/>
        </w:rPr>
        <w:t>Ted</w:t>
      </w:r>
      <w:r w:rsidR="002D7260">
        <w:rPr>
          <w:color w:val="000000" w:themeColor="text1"/>
        </w:rPr>
        <w:t xml:space="preserve"> D.</w:t>
      </w:r>
      <w:r w:rsidR="002D7260" w:rsidRPr="006F40B9">
        <w:rPr>
          <w:color w:val="000000" w:themeColor="text1"/>
        </w:rPr>
        <w:t xml:space="preserve"> Satterthwaite</w:t>
      </w:r>
      <w:r w:rsidR="002D7260" w:rsidRPr="005A543E">
        <w:rPr>
          <w:color w:val="000000" w:themeColor="text1"/>
          <w:vertAlign w:val="superscript"/>
        </w:rPr>
        <w:t>1</w:t>
      </w:r>
      <w:r w:rsidR="0049637E">
        <w:rPr>
          <w:color w:val="000000" w:themeColor="text1"/>
          <w:vertAlign w:val="superscript"/>
        </w:rPr>
        <w:t>,2</w:t>
      </w:r>
    </w:p>
    <w:p w14:paraId="20354D94" w14:textId="30EB5B12" w:rsidR="002D7260" w:rsidRDefault="002D7260" w:rsidP="00822DB8">
      <w:pPr>
        <w:spacing w:line="276" w:lineRule="auto"/>
        <w:jc w:val="both"/>
        <w:rPr>
          <w:color w:val="000000" w:themeColor="text1"/>
        </w:rPr>
      </w:pPr>
    </w:p>
    <w:p w14:paraId="79AB1478" w14:textId="495E352B" w:rsidR="00FD7A59" w:rsidRDefault="00FD7A59" w:rsidP="00822DB8">
      <w:pPr>
        <w:spacing w:line="276" w:lineRule="auto"/>
        <w:jc w:val="both"/>
        <w:rPr>
          <w:color w:val="000000" w:themeColor="text1"/>
        </w:rPr>
      </w:pPr>
    </w:p>
    <w:p w14:paraId="0332BE6F" w14:textId="77777777" w:rsidR="0049637E" w:rsidRPr="0049637E" w:rsidRDefault="0049637E" w:rsidP="0049637E">
      <w:pPr>
        <w:pStyle w:val="ListParagraph"/>
        <w:numPr>
          <w:ilvl w:val="0"/>
          <w:numId w:val="1"/>
        </w:numPr>
      </w:pPr>
      <w:r w:rsidRPr="0049637E">
        <w:rPr>
          <w:color w:val="000000"/>
        </w:rPr>
        <w:t xml:space="preserve">Penn Lifespan Informatics and Neuroimaging Center, Department of Psychiatry, </w:t>
      </w:r>
    </w:p>
    <w:p w14:paraId="22EEBDD1" w14:textId="1ED43C31" w:rsidR="002D7260" w:rsidRDefault="0049637E" w:rsidP="005A543E">
      <w:pPr>
        <w:pStyle w:val="NormalWeb"/>
        <w:spacing w:before="0" w:beforeAutospacing="0" w:after="0" w:afterAutospacing="0"/>
        <w:textAlignment w:val="baseline"/>
        <w:rPr>
          <w:color w:val="000000"/>
        </w:rPr>
      </w:pPr>
      <w:r>
        <w:rPr>
          <w:color w:val="000000"/>
        </w:rPr>
        <w:t xml:space="preserve">      </w:t>
      </w:r>
      <w:r w:rsidR="002D7260">
        <w:rPr>
          <w:color w:val="000000"/>
        </w:rPr>
        <w:t>Perelman School of Medicine, University of Pennsylvania, Philadelphia, PA 19104, USA</w:t>
      </w:r>
    </w:p>
    <w:p w14:paraId="3BF4B05A" w14:textId="77777777" w:rsidR="002D7260" w:rsidRDefault="002D7260" w:rsidP="002D7260">
      <w:pPr>
        <w:pStyle w:val="NormalWeb"/>
        <w:numPr>
          <w:ilvl w:val="0"/>
          <w:numId w:val="1"/>
        </w:numPr>
        <w:spacing w:before="0" w:beforeAutospacing="0" w:after="0" w:afterAutospacing="0"/>
        <w:textAlignment w:val="baseline"/>
        <w:rPr>
          <w:color w:val="000000"/>
        </w:rPr>
      </w:pPr>
      <w:r>
        <w:rPr>
          <w:color w:val="000000"/>
        </w:rPr>
        <w:t>Penn/CHOP Lifespan Brain Institute, University of Pennsylvania, Philadelphia, PA 19104, USA</w:t>
      </w:r>
    </w:p>
    <w:p w14:paraId="12DA40E3" w14:textId="77777777" w:rsidR="002D7260" w:rsidRDefault="002D7260" w:rsidP="002D7260">
      <w:pPr>
        <w:pStyle w:val="NormalWeb"/>
        <w:numPr>
          <w:ilvl w:val="0"/>
          <w:numId w:val="1"/>
        </w:numPr>
        <w:spacing w:before="0" w:beforeAutospacing="0" w:after="0" w:afterAutospacing="0"/>
        <w:textAlignment w:val="baseline"/>
        <w:rPr>
          <w:color w:val="000000"/>
        </w:rPr>
      </w:pPr>
      <w:r>
        <w:rPr>
          <w:color w:val="000000"/>
        </w:rPr>
        <w:t>Department of Bioengineering, School of Engineering and Applied Science, University of Pennsylvania, PA 19104, USA</w:t>
      </w:r>
    </w:p>
    <w:p w14:paraId="1A59D9EE" w14:textId="77777777" w:rsidR="002D7260" w:rsidRDefault="002D7260" w:rsidP="002D7260">
      <w:pPr>
        <w:pStyle w:val="NormalWeb"/>
        <w:numPr>
          <w:ilvl w:val="0"/>
          <w:numId w:val="1"/>
        </w:numPr>
        <w:spacing w:before="0" w:beforeAutospacing="0" w:after="0" w:afterAutospacing="0"/>
        <w:textAlignment w:val="baseline"/>
        <w:rPr>
          <w:color w:val="000000"/>
        </w:rPr>
      </w:pPr>
      <w:r>
        <w:rPr>
          <w:color w:val="000000"/>
        </w:rPr>
        <w:t>Department of Electrical &amp; Systems Engineering, University of Pennsylvania, PA 19104, USA</w:t>
      </w:r>
    </w:p>
    <w:p w14:paraId="2A51B1F2" w14:textId="2A0FE541" w:rsidR="002D7260" w:rsidRDefault="002D7260" w:rsidP="002D7260">
      <w:pPr>
        <w:pStyle w:val="NormalWeb"/>
        <w:numPr>
          <w:ilvl w:val="0"/>
          <w:numId w:val="1"/>
        </w:numPr>
        <w:spacing w:before="0" w:beforeAutospacing="0" w:after="0" w:afterAutospacing="0"/>
        <w:textAlignment w:val="baseline"/>
        <w:rPr>
          <w:color w:val="000000"/>
        </w:rPr>
      </w:pPr>
      <w:r>
        <w:rPr>
          <w:color w:val="000000"/>
        </w:rPr>
        <w:t xml:space="preserve">Annenberg </w:t>
      </w:r>
      <w:r w:rsidR="0049637E">
        <w:rPr>
          <w:color w:val="000000"/>
        </w:rPr>
        <w:t>Public Policy Center</w:t>
      </w:r>
      <w:r>
        <w:rPr>
          <w:color w:val="000000"/>
        </w:rPr>
        <w:t>, University of Pennsylvania, Philadelphia, PA 19104, USA</w:t>
      </w:r>
    </w:p>
    <w:p w14:paraId="7313FBAB" w14:textId="3BA346C8" w:rsidR="0049637E" w:rsidRDefault="0049637E" w:rsidP="005A543E">
      <w:pPr>
        <w:pStyle w:val="NormalWeb"/>
        <w:numPr>
          <w:ilvl w:val="0"/>
          <w:numId w:val="1"/>
        </w:numPr>
        <w:spacing w:before="0" w:beforeAutospacing="0" w:after="0" w:afterAutospacing="0"/>
        <w:textAlignment w:val="baseline"/>
        <w:rPr>
          <w:color w:val="000000"/>
        </w:rPr>
      </w:pPr>
      <w:r>
        <w:rPr>
          <w:color w:val="000000"/>
        </w:rPr>
        <w:t>Department of Psychology, University of Pennsylvania, Philadelphia, PA 19104, USA</w:t>
      </w:r>
    </w:p>
    <w:p w14:paraId="3EDAB9FE" w14:textId="60AABB9E" w:rsidR="0049637E" w:rsidRDefault="0049637E" w:rsidP="005A543E">
      <w:pPr>
        <w:pStyle w:val="NormalWeb"/>
        <w:spacing w:before="0" w:beforeAutospacing="0" w:after="0" w:afterAutospacing="0"/>
        <w:ind w:left="360"/>
        <w:textAlignment w:val="baseline"/>
        <w:rPr>
          <w:color w:val="000000"/>
        </w:rPr>
      </w:pPr>
    </w:p>
    <w:p w14:paraId="4499B04D" w14:textId="77777777" w:rsidR="00FD7A59" w:rsidRDefault="00FD7A59">
      <w:pPr>
        <w:rPr>
          <w:color w:val="000000" w:themeColor="text1"/>
        </w:rPr>
      </w:pPr>
      <w:r>
        <w:rPr>
          <w:color w:val="000000" w:themeColor="text1"/>
        </w:rPr>
        <w:br w:type="page"/>
      </w:r>
      <w:commentRangeEnd w:id="4"/>
      <w:r>
        <w:rPr>
          <w:rStyle w:val="CommentReference"/>
        </w:rPr>
        <w:commentReference w:id="4"/>
      </w:r>
    </w:p>
    <w:p w14:paraId="5A12B9D8" w14:textId="77777777" w:rsidR="001E3677" w:rsidRPr="00476B34" w:rsidRDefault="001E3677" w:rsidP="00822DB8">
      <w:pPr>
        <w:spacing w:line="276" w:lineRule="auto"/>
        <w:jc w:val="both"/>
        <w:rPr>
          <w:caps/>
          <w:color w:val="000000" w:themeColor="text1"/>
        </w:rPr>
      </w:pPr>
    </w:p>
    <w:p w14:paraId="6CC5ADFD" w14:textId="79D3C507" w:rsidR="00CC4017" w:rsidRPr="00476B34" w:rsidRDefault="00CC4017" w:rsidP="00822DB8">
      <w:pPr>
        <w:spacing w:line="276" w:lineRule="auto"/>
        <w:jc w:val="both"/>
        <w:rPr>
          <w:b/>
          <w:bCs/>
          <w:color w:val="000000" w:themeColor="text1"/>
        </w:rPr>
      </w:pPr>
      <w:r w:rsidRPr="00476B34">
        <w:rPr>
          <w:b/>
          <w:bCs/>
          <w:caps/>
          <w:color w:val="000000" w:themeColor="text1"/>
        </w:rPr>
        <w:t>Abstract</w:t>
      </w:r>
      <w:r w:rsidR="00B8041B">
        <w:rPr>
          <w:b/>
          <w:bCs/>
          <w:caps/>
          <w:color w:val="000000" w:themeColor="text1"/>
        </w:rPr>
        <w:t xml:space="preserve"> </w:t>
      </w:r>
      <w:del w:id="6" w:author="Kahini Mehta" w:date="2022-04-28T12:09:00Z">
        <w:r w:rsidR="00B8041B" w:rsidDel="00F71B42">
          <w:rPr>
            <w:b/>
            <w:bCs/>
            <w:caps/>
            <w:color w:val="000000" w:themeColor="text1"/>
          </w:rPr>
          <w:delText xml:space="preserve">= </w:delText>
        </w:r>
      </w:del>
    </w:p>
    <w:p w14:paraId="74D9381E" w14:textId="1091841E" w:rsidR="00E00417" w:rsidRPr="00476B34" w:rsidRDefault="00CC4017" w:rsidP="00822DB8">
      <w:pPr>
        <w:jc w:val="both"/>
        <w:rPr>
          <w:color w:val="000000" w:themeColor="text1"/>
          <w:shd w:val="clear" w:color="auto" w:fill="FFFFFF"/>
        </w:rPr>
      </w:pPr>
      <w:r w:rsidRPr="00476B34">
        <w:rPr>
          <w:color w:val="000000" w:themeColor="text1"/>
        </w:rPr>
        <w:t xml:space="preserve">Impulsive risk-taking behavior is a major source of morbidity and mortality in adolescence and is frequently associated with psychopathology that emerges during that period. However, the neural mechanisms that underlie impulsive choice in adolescence remain poorly </w:t>
      </w:r>
      <w:r w:rsidR="00FD7A59">
        <w:rPr>
          <w:color w:val="000000" w:themeColor="text1"/>
        </w:rPr>
        <w:t>described</w:t>
      </w:r>
      <w:r w:rsidRPr="00476B34">
        <w:rPr>
          <w:color w:val="000000" w:themeColor="text1"/>
        </w:rPr>
        <w:t>.</w:t>
      </w:r>
      <w:r w:rsidRPr="00476B34">
        <w:rPr>
          <w:color w:val="000000" w:themeColor="text1"/>
          <w:shd w:val="clear" w:color="auto" w:fill="FFFFFF"/>
        </w:rPr>
        <w:t xml:space="preserve"> Here, we investigated how multivariate patterns of functional connectivity were associated with delay discounting (DD), a task that measures </w:t>
      </w:r>
      <w:commentRangeStart w:id="7"/>
      <w:r w:rsidRPr="00476B34">
        <w:rPr>
          <w:color w:val="000000" w:themeColor="text1"/>
          <w:shd w:val="clear" w:color="auto" w:fill="FFFFFF"/>
        </w:rPr>
        <w:t>impulsive choice</w:t>
      </w:r>
      <w:commentRangeEnd w:id="7"/>
      <w:r w:rsidR="00F71B42">
        <w:rPr>
          <w:rStyle w:val="CommentReference"/>
        </w:rPr>
        <w:commentReference w:id="7"/>
      </w:r>
      <w:r w:rsidRPr="00476B34">
        <w:rPr>
          <w:color w:val="000000" w:themeColor="text1"/>
          <w:shd w:val="clear" w:color="auto" w:fill="FFFFFF"/>
        </w:rPr>
        <w:t xml:space="preserve"> by comparing preferences for diminished immediate rewards over delayed but more substantial rewards. In a sample of 307 adolescent humans (ages </w:t>
      </w:r>
      <w:r w:rsidRPr="00476B34">
        <w:rPr>
          <w:color w:val="000000" w:themeColor="text1"/>
        </w:rPr>
        <w:t>9-23 years</w:t>
      </w:r>
      <w:r w:rsidRPr="00476B34">
        <w:rPr>
          <w:color w:val="000000" w:themeColor="text1"/>
          <w:shd w:val="clear" w:color="auto" w:fill="FFFFFF"/>
        </w:rPr>
        <w:t xml:space="preserve">; </w:t>
      </w:r>
      <w:r w:rsidRPr="00476B34">
        <w:rPr>
          <w:i/>
          <w:color w:val="000000" w:themeColor="text1"/>
          <w:shd w:val="clear" w:color="auto" w:fill="FFFFFF"/>
        </w:rPr>
        <w:t>M =</w:t>
      </w:r>
      <w:r w:rsidRPr="00476B34">
        <w:rPr>
          <w:color w:val="000000" w:themeColor="text1"/>
          <w:shd w:val="clear" w:color="auto" w:fill="FFFFFF"/>
        </w:rPr>
        <w:t>17.21</w:t>
      </w:r>
      <w:r w:rsidRPr="00476B34">
        <w:rPr>
          <w:i/>
          <w:color w:val="000000" w:themeColor="text1"/>
          <w:shd w:val="clear" w:color="auto" w:fill="FFFFFF"/>
        </w:rPr>
        <w:t xml:space="preserve"> </w:t>
      </w:r>
      <w:r w:rsidRPr="00476B34">
        <w:rPr>
          <w:color w:val="000000" w:themeColor="text1"/>
          <w:shd w:val="clear" w:color="auto" w:fill="FFFFFF"/>
        </w:rPr>
        <w:t xml:space="preserve">years, </w:t>
      </w:r>
      <w:r w:rsidRPr="00476B34">
        <w:rPr>
          <w:i/>
          <w:color w:val="000000" w:themeColor="text1"/>
          <w:shd w:val="clear" w:color="auto" w:fill="FFFFFF"/>
        </w:rPr>
        <w:t xml:space="preserve">SD </w:t>
      </w:r>
      <w:r w:rsidRPr="00476B34">
        <w:rPr>
          <w:color w:val="000000" w:themeColor="text1"/>
          <w:shd w:val="clear" w:color="auto" w:fill="FFFFFF"/>
        </w:rPr>
        <w:t>= 3.08 years;</w:t>
      </w:r>
      <w:r w:rsidR="00B01327" w:rsidRPr="00476B34">
        <w:rPr>
          <w:color w:val="000000" w:themeColor="text1"/>
          <w:shd w:val="clear" w:color="auto" w:fill="FFFFFF"/>
        </w:rPr>
        <w:t xml:space="preserve"> </w:t>
      </w:r>
      <w:r w:rsidRPr="00476B34">
        <w:rPr>
          <w:color w:val="000000" w:themeColor="text1"/>
          <w:shd w:val="clear" w:color="auto" w:fill="FFFFFF"/>
        </w:rPr>
        <w:t xml:space="preserve">163 females), we conducted a connectome-wide analysis using multivariate distance-based matrix regression to examine the relationship between DD and functional connectivity (FC) measured at rest at using 3T fMRI.  </w:t>
      </w:r>
      <w:r w:rsidRPr="00476B34">
        <w:rPr>
          <w:color w:val="000000" w:themeColor="text1"/>
        </w:rPr>
        <w:t xml:space="preserve">Two regions were identified as important drivers of functional connectivity patterns underlying individual differences in DD: the </w:t>
      </w:r>
      <w:commentRangeStart w:id="8"/>
      <w:r w:rsidRPr="00476B34">
        <w:rPr>
          <w:color w:val="000000" w:themeColor="text1"/>
        </w:rPr>
        <w:t xml:space="preserve">right temporal parietal junction (TPJ) and </w:t>
      </w:r>
      <w:commentRangeEnd w:id="8"/>
      <w:r w:rsidR="004A1D99">
        <w:rPr>
          <w:rStyle w:val="CommentReference"/>
        </w:rPr>
        <w:commentReference w:id="8"/>
      </w:r>
      <w:r w:rsidRPr="00476B34">
        <w:rPr>
          <w:color w:val="000000" w:themeColor="text1"/>
        </w:rPr>
        <w:t>the</w:t>
      </w:r>
      <w:del w:id="9" w:author="Kahini Mehta" w:date="2022-04-28T16:01:00Z">
        <w:r w:rsidRPr="00476B34" w:rsidDel="00A42A41">
          <w:rPr>
            <w:color w:val="000000" w:themeColor="text1"/>
          </w:rPr>
          <w:delText xml:space="preserve"> </w:delText>
        </w:r>
      </w:del>
      <w:ins w:id="10" w:author="Kahini Mehta" w:date="2022-04-28T16:01:00Z">
        <w:r w:rsidR="00A42A41">
          <w:rPr>
            <w:color w:val="000000" w:themeColor="text1"/>
          </w:rPr>
          <w:t xml:space="preserve"> dorsomedi</w:t>
        </w:r>
      </w:ins>
      <w:ins w:id="11" w:author="Kahini Mehta" w:date="2022-04-28T16:02:00Z">
        <w:r w:rsidR="00A42A41">
          <w:rPr>
            <w:color w:val="000000" w:themeColor="text1"/>
          </w:rPr>
          <w:t>al prefrontal cortex</w:t>
        </w:r>
      </w:ins>
      <w:commentRangeStart w:id="12"/>
      <w:del w:id="13" w:author="Kahini Mehta" w:date="2022-04-28T16:01:00Z">
        <w:r w:rsidRPr="00476B34" w:rsidDel="00A42A41">
          <w:rPr>
            <w:color w:val="000000" w:themeColor="text1"/>
          </w:rPr>
          <w:delText>left middle frontal gyrus</w:delText>
        </w:r>
      </w:del>
      <w:r w:rsidRPr="00476B34">
        <w:rPr>
          <w:color w:val="000000" w:themeColor="text1"/>
        </w:rPr>
        <w:t xml:space="preserve"> (MFG)</w:t>
      </w:r>
      <w:commentRangeEnd w:id="12"/>
      <w:r w:rsidR="004A1D99">
        <w:rPr>
          <w:rStyle w:val="CommentReference"/>
        </w:rPr>
        <w:commentReference w:id="12"/>
      </w:r>
      <w:r w:rsidRPr="00476B34">
        <w:rPr>
          <w:color w:val="000000" w:themeColor="text1"/>
          <w:shd w:val="clear" w:color="auto" w:fill="FFFFFF"/>
        </w:rPr>
        <w:t xml:space="preserve">. </w:t>
      </w:r>
      <w:r w:rsidRPr="00476B34">
        <w:rPr>
          <w:color w:val="000000" w:themeColor="text1"/>
        </w:rPr>
        <w:t xml:space="preserve">For the TPJ, greater DD was associated with greater connectivity with the dorsal attention network (DAN) and reduced connectivity with the default mode network (DMN). In contrast, for the </w:t>
      </w:r>
      <w:commentRangeStart w:id="14"/>
      <w:r w:rsidRPr="00476B34">
        <w:rPr>
          <w:color w:val="000000" w:themeColor="text1"/>
        </w:rPr>
        <w:t>MFG</w:t>
      </w:r>
      <w:commentRangeEnd w:id="14"/>
      <w:r w:rsidR="004A1D99">
        <w:rPr>
          <w:rStyle w:val="CommentReference"/>
        </w:rPr>
        <w:commentReference w:id="14"/>
      </w:r>
      <w:r w:rsidRPr="00476B34">
        <w:rPr>
          <w:color w:val="000000" w:themeColor="text1"/>
        </w:rPr>
        <w:t>, greater DD was associated with greater functional connectivity with the DMN and reduced connectivity with the DAN</w:t>
      </w:r>
      <w:r w:rsidRPr="00476B34">
        <w:rPr>
          <w:color w:val="000000" w:themeColor="text1"/>
          <w:shd w:val="clear" w:color="auto" w:fill="FFFFFF"/>
        </w:rPr>
        <w:t xml:space="preserve">. Taken together, these results suggest </w:t>
      </w:r>
      <w:commentRangeStart w:id="15"/>
      <w:r w:rsidRPr="00476B34">
        <w:rPr>
          <w:color w:val="000000" w:themeColor="text1"/>
          <w:shd w:val="clear" w:color="auto" w:fill="FFFFFF"/>
        </w:rPr>
        <w:t xml:space="preserve">that impulsive choice in adolescence </w:t>
      </w:r>
      <w:commentRangeEnd w:id="15"/>
      <w:r w:rsidR="00F71B42">
        <w:rPr>
          <w:rStyle w:val="CommentReference"/>
        </w:rPr>
        <w:commentReference w:id="15"/>
      </w:r>
      <w:r w:rsidRPr="00476B34">
        <w:rPr>
          <w:color w:val="000000" w:themeColor="text1"/>
          <w:shd w:val="clear" w:color="auto" w:fill="FFFFFF"/>
        </w:rPr>
        <w:t xml:space="preserve">is associated with individual differences in the relationships between the DMN and </w:t>
      </w:r>
      <w:r w:rsidR="00B01327" w:rsidRPr="00476B34">
        <w:rPr>
          <w:color w:val="000000" w:themeColor="text1"/>
          <w:shd w:val="clear" w:color="auto" w:fill="FFFFFF"/>
        </w:rPr>
        <w:t xml:space="preserve">the dorsal </w:t>
      </w:r>
      <w:r w:rsidRPr="00476B34">
        <w:rPr>
          <w:color w:val="000000" w:themeColor="text1"/>
          <w:shd w:val="clear" w:color="auto" w:fill="FFFFFF"/>
        </w:rPr>
        <w:t>attention network.</w:t>
      </w:r>
      <w:bookmarkEnd w:id="0"/>
      <w:bookmarkEnd w:id="1"/>
      <w:r w:rsidRPr="00476B34">
        <w:rPr>
          <w:color w:val="000000" w:themeColor="text1"/>
          <w:shd w:val="clear" w:color="auto" w:fill="FFFFFF"/>
        </w:rPr>
        <w:t xml:space="preserve">  </w:t>
      </w:r>
    </w:p>
    <w:p w14:paraId="5C7C3B8B" w14:textId="050FACE5" w:rsidR="00CC4017" w:rsidRPr="00476B34" w:rsidRDefault="00CC4017" w:rsidP="00822DB8">
      <w:pPr>
        <w:jc w:val="both"/>
        <w:rPr>
          <w:color w:val="000000" w:themeColor="text1"/>
          <w:shd w:val="clear" w:color="auto" w:fill="FFFFFF"/>
        </w:rPr>
      </w:pPr>
    </w:p>
    <w:p w14:paraId="4568731B" w14:textId="77777777" w:rsidR="00B01327" w:rsidRPr="00476B34" w:rsidRDefault="00B01327" w:rsidP="00822DB8">
      <w:pPr>
        <w:jc w:val="both"/>
        <w:rPr>
          <w:color w:val="000000" w:themeColor="text1"/>
          <w:shd w:val="clear" w:color="auto" w:fill="FFFFFF"/>
        </w:rPr>
      </w:pPr>
    </w:p>
    <w:p w14:paraId="4E2F6DE9" w14:textId="5185BA40" w:rsidR="00FD7A59" w:rsidRPr="00FD7A59" w:rsidRDefault="00FD7A59">
      <w:pPr>
        <w:rPr>
          <w:b/>
          <w:bCs/>
          <w:color w:val="000000" w:themeColor="text1"/>
          <w:shd w:val="clear" w:color="auto" w:fill="FFFFFF"/>
        </w:rPr>
      </w:pPr>
      <w:r w:rsidRPr="00162DFE">
        <w:rPr>
          <w:b/>
          <w:bCs/>
          <w:color w:val="000000" w:themeColor="text1"/>
          <w:shd w:val="clear" w:color="auto" w:fill="FFFFFF"/>
        </w:rPr>
        <w:t>KEYWORDS</w:t>
      </w:r>
      <w:r>
        <w:rPr>
          <w:color w:val="000000" w:themeColor="text1"/>
          <w:shd w:val="clear" w:color="auto" w:fill="FFFFFF"/>
        </w:rPr>
        <w:t>: delay discounting, impulsivity, adolescence, fMRI, functional connecti</w:t>
      </w:r>
      <w:r w:rsidR="000C307B">
        <w:rPr>
          <w:color w:val="000000" w:themeColor="text1"/>
          <w:shd w:val="clear" w:color="auto" w:fill="FFFFFF"/>
        </w:rPr>
        <w:t>vi</w:t>
      </w:r>
      <w:r>
        <w:rPr>
          <w:color w:val="000000" w:themeColor="text1"/>
          <w:shd w:val="clear" w:color="auto" w:fill="FFFFFF"/>
        </w:rPr>
        <w:t>ty, development</w:t>
      </w:r>
      <w:r w:rsidRPr="00FD7A59">
        <w:rPr>
          <w:b/>
          <w:bCs/>
          <w:color w:val="000000" w:themeColor="text1"/>
          <w:shd w:val="clear" w:color="auto" w:fill="FFFFFF"/>
        </w:rPr>
        <w:br w:type="page"/>
      </w:r>
    </w:p>
    <w:p w14:paraId="6B159E14" w14:textId="733187B0" w:rsidR="00B01327" w:rsidRPr="00476B34" w:rsidRDefault="00B01327" w:rsidP="00B01327">
      <w:pPr>
        <w:jc w:val="both"/>
        <w:rPr>
          <w:b/>
          <w:bCs/>
          <w:color w:val="000000" w:themeColor="text1"/>
          <w:shd w:val="clear" w:color="auto" w:fill="FFFFFF"/>
        </w:rPr>
      </w:pPr>
      <w:r w:rsidRPr="00476B34">
        <w:rPr>
          <w:b/>
          <w:bCs/>
          <w:color w:val="000000" w:themeColor="text1"/>
          <w:shd w:val="clear" w:color="auto" w:fill="FFFFFF"/>
        </w:rPr>
        <w:lastRenderedPageBreak/>
        <w:t>INTRODUCTION</w:t>
      </w:r>
    </w:p>
    <w:p w14:paraId="42EDA623" w14:textId="77777777" w:rsidR="00CC4017" w:rsidRPr="00476B34" w:rsidRDefault="00CC4017" w:rsidP="00822DB8">
      <w:pPr>
        <w:jc w:val="both"/>
        <w:rPr>
          <w:color w:val="000000" w:themeColor="text1"/>
          <w:shd w:val="clear" w:color="auto" w:fill="FFFFFF"/>
        </w:rPr>
      </w:pPr>
    </w:p>
    <w:p w14:paraId="3BB31419" w14:textId="29E71A15" w:rsidR="00237CBA" w:rsidRDefault="00CC4017" w:rsidP="00162DFE">
      <w:pPr>
        <w:ind w:firstLine="720"/>
        <w:jc w:val="both"/>
        <w:rPr>
          <w:ins w:id="16" w:author="Kahini Mehta" w:date="2022-04-28T12:55:00Z"/>
          <w:color w:val="000000" w:themeColor="text1"/>
          <w:shd w:val="clear" w:color="auto" w:fill="FFFFFF"/>
        </w:rPr>
      </w:pPr>
      <w:r w:rsidRPr="00476B34">
        <w:rPr>
          <w:color w:val="000000" w:themeColor="text1"/>
          <w:shd w:val="clear" w:color="auto" w:fill="FFFFFF"/>
        </w:rPr>
        <w:t xml:space="preserve">Adolescence is a developmental period characterized by </w:t>
      </w:r>
      <w:r w:rsidR="00FD7A59">
        <w:rPr>
          <w:color w:val="000000" w:themeColor="text1"/>
          <w:shd w:val="clear" w:color="auto" w:fill="FFFFFF"/>
        </w:rPr>
        <w:t xml:space="preserve">increased morbidity and mortality due to </w:t>
      </w:r>
      <w:r w:rsidR="004D612E">
        <w:rPr>
          <w:color w:val="000000" w:themeColor="text1"/>
          <w:shd w:val="clear" w:color="auto" w:fill="FFFFFF"/>
        </w:rPr>
        <w:t>impulsive</w:t>
      </w:r>
      <w:r w:rsidR="00FD7A59" w:rsidRPr="00476B34">
        <w:rPr>
          <w:color w:val="000000" w:themeColor="text1"/>
          <w:shd w:val="clear" w:color="auto" w:fill="FFFFFF"/>
        </w:rPr>
        <w:t xml:space="preserve"> </w:t>
      </w:r>
      <w:r w:rsidRPr="00476B34">
        <w:rPr>
          <w:color w:val="000000" w:themeColor="text1"/>
          <w:shd w:val="clear" w:color="auto" w:fill="FFFFFF"/>
        </w:rPr>
        <w:t>risk-taking behavior</w:t>
      </w:r>
      <w:r w:rsidR="00FD7A59">
        <w:rPr>
          <w:color w:val="000000" w:themeColor="text1"/>
          <w:shd w:val="clear" w:color="auto" w:fill="FFFFFF"/>
        </w:rPr>
        <w:t>s</w:t>
      </w:r>
      <w:r w:rsidR="004D612E">
        <w:rPr>
          <w:color w:val="000000" w:themeColor="text1"/>
          <w:shd w:val="clear" w:color="auto" w:fill="FFFFFF"/>
        </w:rPr>
        <w:t xml:space="preserve"> </w:t>
      </w:r>
      <w:r w:rsidRPr="00476B34">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{"citationID":"sX9gcsAA","properties":{"formattedCitation":"(Casey et al., 2008; Romer et al., 2017)","plainCitation":"(Casey et al., 2008; Romer et al., 2017)","noteIndex":0},"citationItems":[{"id":137,"uris":["http://zotero.org/users/1967564/items/VKT7MDPI"],"uri":["http://zotero.org/users/1967564/items/VKT7MDPI"],"itemData":{"id":137,"type":"article-journal","abstract":"Adolescence is a developmental period characterized by suboptimal decisions and actions that are associated with an increased incidence of unintentional injuries, violence, substance abuse, unintended pregnancy, and sexually transmitted diseases. Traditional neurobiological and cognitive explanations for adolescent behavior have failed to account for the nonlinear changes in behavior observed during adolescence, relative to both childhood and adulthood. This review provides a biologically plausible model of the neural mechanisms underlying these nonlinear changes in behavior. We provide evidence from recent human brain imaging and animal studies that there is a heightened responsiveness to incentives and socioemotional contexts during this time, when impulse control is still relatively immature. These findings suggest differential development of bottom-up limbic systems, implicated in incentive and emotional processing, to top-down control systems during adolescence as compared to childhood and adulthood. This developmental pattern may be exacerbated in those adolescents prone to emotional reactivity, increasing the likelihood of poor outcomes.","container-title":"Annals of the New York Academy of Sciences","DOI":"10.1196/annals.1440.010","ISSN":"0077-8923","journalAbbreviation":"Ann N Y Acad Sci","note":"PMID: 18400927\nPMCID: PMC2475802","page":"111-126","source":"PubMed Central","title":"The Adolescent Brain","volume":"1124","author":[{"family":"Casey","given":"B.J."},{"family":"Jones","given":"Rebecca M."},{"family":"Hare","given":"Todd A."}],"issued":{"date-parts":[["2008",3]]}}},{"id":134,"uris":["http://zotero.org/users/1967564/items/FEJ6CK56"],"uri":["http://zotero.org/users/1967564/items/FEJ6CK56"],"itemData":{"id":134,"type":"article-journal","abstract":"Recent neuroscience models of adolescent brain development attribute the morbidity and mortality of this period to structural and functional imbalances between more fully developed limbic regions that subserve reward and emotion as opposed to those that enable cognitive control. We challenge this interpretation of adolescent development by distinguishing risk-taking that peaks during adolescence (sensation seeking and impulsive action) from risk taking that declines monotonically from childhood to adulthood (impulsive choice and other decisions under known risk). Sensation seeking is primarily motivated by exploration of the environment under ambiguous risk contexts, while impulsive action, which is likely to be maladaptive, is more characteristic of a subset of youth with weak control over limbic motivation. Risk taking that declines monotonically from childhood to adulthood occurs primarily under conditions of known risks and reflects increases in executive function as well as aversion to risk based on increases in gist-based reasoning. We propose an alternative Life-span Wisdom Model that highlights the importance of experience gained through exploration during adolescence. We propose, therefore, that brain models that recognize the adaptive roles that cognition and experience play during adolescence provide a more complete and helpful picture of this period of development.","container-title":"Developmental Cognitive Neuroscience","DOI":"10.1016/j.dcn.2017.07.007","ISSN":"1878-9293","journalAbbreviation":"Developmental Cognitive Neuroscience","language":"en","page":"19-34","source":"ScienceDirect","title":"Beyond stereotypes of adolescent risk taking: Placing the adolescent brain in developmental context","title-short":"Beyond stereotypes of adolescent risk taking","volume":"27","author":[{"family":"Romer","given":"Daniel"},{"family":"Reyna","given":"Valerie F."},{"family":"Satterthwaite","given":"Theodore D."}],"issued":{"date-parts":[["2017",10,1]]}}}],"schema":"https://github.com/citation-style-language/schema/raw/master/csl-citation.json"}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(Casey et al., 2008; Romer et al., 2017)</w:t>
      </w:r>
      <w:r w:rsidR="00ED1859">
        <w:rPr>
          <w:color w:val="000000" w:themeColor="text1"/>
          <w:shd w:val="clear" w:color="auto" w:fill="FFFFFF"/>
        </w:rPr>
        <w:fldChar w:fldCharType="end"/>
      </w:r>
      <w:r w:rsidR="00A07B69" w:rsidRPr="00476B34">
        <w:rPr>
          <w:color w:val="000000" w:themeColor="text1"/>
          <w:shd w:val="clear" w:color="auto" w:fill="FFFFFF"/>
        </w:rPr>
        <w:t>.</w:t>
      </w:r>
      <w:r w:rsidRPr="00476B34">
        <w:rPr>
          <w:color w:val="000000" w:themeColor="text1"/>
          <w:shd w:val="clear" w:color="auto" w:fill="FFFFFF"/>
        </w:rPr>
        <w:t xml:space="preserve">  </w:t>
      </w:r>
      <w:commentRangeStart w:id="17"/>
      <w:r w:rsidR="004D612E">
        <w:rPr>
          <w:color w:val="000000" w:themeColor="text1"/>
          <w:shd w:val="clear" w:color="auto" w:fill="FFFFFF"/>
        </w:rPr>
        <w:t>Furthermore</w:t>
      </w:r>
      <w:r w:rsidR="00FD7A59">
        <w:rPr>
          <w:color w:val="000000" w:themeColor="text1"/>
          <w:shd w:val="clear" w:color="auto" w:fill="FFFFFF"/>
        </w:rPr>
        <w:t xml:space="preserve"> impulsivity</w:t>
      </w:r>
      <w:r w:rsidRPr="00476B34">
        <w:rPr>
          <w:color w:val="000000" w:themeColor="text1"/>
        </w:rPr>
        <w:t xml:space="preserve"> is a key feature of </w:t>
      </w:r>
      <w:r w:rsidR="00FD7A59">
        <w:rPr>
          <w:color w:val="000000" w:themeColor="text1"/>
        </w:rPr>
        <w:t xml:space="preserve">multiple </w:t>
      </w:r>
      <w:r w:rsidRPr="00476B34">
        <w:rPr>
          <w:color w:val="000000" w:themeColor="text1"/>
        </w:rPr>
        <w:t>clinical disorders, including substance abuse</w:t>
      </w:r>
      <w:r w:rsidR="002B1D29" w:rsidRPr="00476B34">
        <w:rPr>
          <w:color w:val="000000" w:themeColor="text1"/>
        </w:rPr>
        <w:t xml:space="preserve"> and </w:t>
      </w:r>
      <w:r w:rsidRPr="00476B34">
        <w:rPr>
          <w:color w:val="000000" w:themeColor="text1"/>
          <w:shd w:val="clear" w:color="auto" w:fill="FFFFFF"/>
        </w:rPr>
        <w:t>attention</w:t>
      </w:r>
      <w:r w:rsidR="00C364EF" w:rsidRPr="00476B34">
        <w:rPr>
          <w:color w:val="000000" w:themeColor="text1"/>
          <w:shd w:val="clear" w:color="auto" w:fill="FFFFFF"/>
        </w:rPr>
        <w:t>-</w:t>
      </w:r>
      <w:r w:rsidRPr="00476B34">
        <w:rPr>
          <w:color w:val="000000" w:themeColor="text1"/>
          <w:shd w:val="clear" w:color="auto" w:fill="FFFFFF"/>
        </w:rPr>
        <w:t>deficit hyperactivity disorder</w:t>
      </w:r>
      <w:r w:rsidR="009E0EB3">
        <w:rPr>
          <w:color w:val="000000" w:themeColor="text1"/>
          <w:shd w:val="clear" w:color="auto" w:fill="FFFFFF"/>
        </w:rPr>
        <w:t xml:space="preserve"> </w:t>
      </w:r>
      <w:commentRangeEnd w:id="17"/>
      <w:r w:rsidR="00F71B42">
        <w:rPr>
          <w:rStyle w:val="CommentReference"/>
        </w:rPr>
        <w:commentReference w:id="17"/>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{"citationID":"ZwMOtPhg","properties":{"formattedCitation":"(Moeller et al., 2001; Bakhshani, 2014; Amlung et al., 2019)","plainCitation":"(Moeller et al., 2001; Bakhshani, 2014; Amlung et al., 2019)","noteIndex":0},"citationItems":[{"id":41,"uris":["http://zotero.org/users/1967564/items/3PVZ3YSS"],"uri":["http://zotero.org/users/1967564/items/3PVZ3YSS"],"itemData":{"id":41,"type":"article-journal","abstract":"OBJECTIVE: The authors discuss the relationship of impulsivity to psychiatric disorders and present selected hypotheses regarding the reasons for these relationships.\nMETHOD: Previous research has shown significantly higher levels of impulsivity among patients with conduct disorder, personality disorders, substance use disorders, and bipolar disorder, compared to other psychiatric patients or healthy comparison subjects. A literature review of the theoretical bases of the relationship between these disorders and impulsivity is presented. Measurements of impulsivity and treatment options are discussed in relation to the physiology of impulsivity and the disorders in which it is a prominent feature.\nRESULTS: Impulsivity, as defined on the basis of a biopsychosocial approach, is a key feature of several psychiatric disorders. Behavioral and pharmacological interventions that are effective for treating impulsivity should be incorporated into treatment plans for these disorders.\nCONCLUSIONS: The high comorbidity of impulsivity and selected psychiatric disorders, including personality disorders, substance use disorders, and bipolar disorder, is in a large part related to the association between impulsivity and the biological substrates of these disorders. Before treatment studies on impulsivity can move forward, measures of impulsivity that capture the core aspects of this behavior need to be refined and tested on the basis of an ideologically neutral model of impulsivity.","container-title":"The American Journal of Psychiatry","DOI":"10.1176/appi.ajp.158.11.1783","ISSN":"0002-953X","issue":"11","journalAbbreviation":"Am J Psychiatry","language":"eng","note":"PMID: 11691682","page":"1783-1793","source":"PubMed","title":"Psychiatric aspects of impulsivity","volume":"158","author":[{"family":"Moeller","given":"F. G."},{"family":"Barratt","given":"E. S."},{"family":"Dougherty","given":"D. M."},{"family":"Schmitz","given":"J. M."},{"family":"Swann","given":"A. C."}],"issued":{"date-parts":[["2001",11]]}}},{"id":38,"uris":["http://zotero.org/users/1967564/items/H6FGTP2F"],"uri":["http://zotero.org/users/1967564/items/H6FGTP2F"],"itemData":{"id":38,"type":"article-journal","container-title":"International Journal of High Risk Behaviors &amp; Addiction","DOI":"10.5812/ijhrba.20428","ISSN":"2251-8711","issue":"2","journalAbbreviation":"Int J High Risk Behav Addict","note":"PMID: 25032165\nPMCID: PMC4080475","source":"PubMed Central","title":"Impulsivity: A Predisposition Toward Risky Behaviors","title-short":"Impulsivity","URL":"https://www.ncbi.nlm.nih.gov/pmc/articles/PMC4080475/","volume":"3","author":[{"family":"Bakhshani","given":"Nour-Mohammad"}],"accessed":{"date-parts":[["2020",7,24]]},"issued":{"date-parts":[["2014",6,1]]}}},{"id":43,"uris":["http://zotero.org/users/1967564/items/NIWTHFLD"],"uri":["http://zotero.org/users/1967564/items/NIWTHFLD"],"itemData":{"id":43,"type":"article-journal","abstract":"&lt;h3&gt;Importance&lt;/h3&gt;&lt;p&gt;Delay discounting is a behavioral economic index of impulsive preferences for smaller-immediate or larger-delayed rewards that is argued to be a transdiagnostic process across health conditions. Studies suggest some psychiatric disorders are associated with differences in discounting compared with controls, but null findings have also been reported.&lt;/p&gt;&lt;h3&gt;Objective&lt;/h3&gt;&lt;p&gt;To conduct a meta-analysis of the published literature on delay discounting in people with psychiatric disorders.&lt;/p&gt;&lt;h3&gt;Data Sources&lt;/h3&gt;&lt;p&gt;PubMed, MEDLINE, PsycInfo, Embase, and Web of Science databases were searched through December 10, 2018. The psychiatric keywords used were based on&lt;i&gt;DSM-IV&lt;/i&gt;or&lt;i&gt;DSM-5&lt;/i&gt;diagnostic categories. Collected data were analyzed from December 10, 2018, through June 1, 2019.&lt;/p&gt;&lt;h3&gt;Study Selection&lt;/h3&gt;&lt;p&gt;Following a preregistered Preferred Reporting Items for Systematic Reviews and Meta-Analysis (PRISMA) protocol, 2 independent raters reviewed titles, abstracts, and full-text articles. English-language articles comparing monetary delay discounting between participants with psychiatric disorders and controls were included.&lt;/p&gt;&lt;h3&gt;Data Extraction and Synthesis&lt;/h3&gt;&lt;p&gt;Hedges&lt;i&gt;g&lt;/i&gt;effect sizes were computed and random-effects models were used for all analyses. Heterogeneity statistics, one-study-removed analyses, and publication bias indices were also examined.&lt;/p&gt;&lt;h3&gt;Main Outcomes and Measures&lt;/h3&gt;&lt;p&gt;Categorical comparisons of delay discounting between a psychiatric group and a control group.&lt;/p&gt;&lt;h3&gt;Results&lt;/h3&gt;&lt;p&gt;The sample included 57 effect sizes from 43 studies across 8 diagnostic categories. Significantly steeper discounting for individuals with a psychiatric disorder compared with controls was observed for major depressive disorder (Hedges&lt;i&gt;g&lt;/i&gt; = 0.37;&lt;i&gt;P&lt;/i&gt; = .002;&lt;i&gt;k&lt;/i&gt; = 7), schizophrenia (Hedges&lt;i&gt;g&lt;/i&gt; = 0.46;&lt;i&gt;P&lt;/i&gt; = .004;&lt;i&gt;k&lt;/i&gt; = 12), borderline personality disorder (Hedges&lt;i&gt;g&lt;/i&gt; = 0.60;&lt;i&gt;P&lt;/i&gt; &amp;lt; .001;&lt;i&gt;k&lt;/i&gt; = 8), bipolar disorder (Hedges&lt;i&gt;g&lt;/i&gt; = 0.68;&lt;i&gt;P&lt;/i&gt; &amp;lt; .001;&lt;i&gt;k&lt;/i&gt; = 4), bulimia nervosa (Hedges&lt;i&gt;g&lt;/i&gt; = 0.41;&lt;i&gt;P&lt;/i&gt; = .001;&lt;i&gt;k&lt;/i&gt; = 4), and binge-eating disorder (Hedges&lt;i&gt;g&lt;/i&gt; = 0.34;&lt;i&gt;P&lt;/i&gt; = .001;&lt;i&gt;k&lt;/i&gt; = 7). In contrast, anorexia nervosa exhibited statistically significantly shallower discounting (Hedges&lt;i&gt;g&lt;/i&gt; = –0.30;&lt;i&gt;P&lt;/i&gt; &amp;lt; .001;&lt;i&gt;k&lt;/i&gt; = 10). Modest evidence of publication bias was indicated by a statistically significant Egger test for schizophrenia and at the aggregate level across studies.&lt;/p&gt;&lt;h3&gt;Conclusions and Relevance&lt;/h3&gt;&lt;p&gt;Results of this study appear to provide empirical support for delay discounting as a transdiagnostic process across most of the psychiatric disorders examined; the literature search also revealed limited studies in some disorders, notably posttraumatic stress disorder, which is a priority area for research.&lt;/p&gt;","container-title":"JAMA Psychiatry","DOI":"10.1001/jamapsychiatry.2019.2102","ISSN":"2168-622X","issue":"11","journalAbbreviation":"JAMA Psychiatry","language":"en","note":"publisher: American Medical Association","page":"1176-1186","source":"jamanetwork.com","title":"Delay Discounting as a Transdiagnostic Process in Psychiatric Disorders: A Meta-analysis","title-short":"Delay Discounting as a Transdiagnostic Process in Psychiatric Disorders","volume":"76","author":[{"family":"Amlung","given":"Michael"},{"family":"Marsden","given":"Emma"},{"family":"Holshausen","given":"Katherine"},{"family":"Morris","given":"Vanessa"},{"family":"Patel","given":"Herry"},{"family":"Vedelago","given":"Lana"},{"family":"Naish","given":"Katherine R."},{"family":"Reed","given":"Derek D."},{"family":"McCabe","given":"Randi E."}],"issued":{"date-parts":[["2019",11,1]]}}}],"schema":"https://github.com/citation-style-language/schema/raw/master/csl-citation.json"}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(Moeller et al., 2001; Bakhshani, 2014; Amlung et al., 2019)</w:t>
      </w:r>
      <w:r w:rsidR="00ED1859">
        <w:rPr>
          <w:color w:val="000000" w:themeColor="text1"/>
          <w:shd w:val="clear" w:color="auto" w:fill="FFFFFF"/>
        </w:rPr>
        <w:fldChar w:fldCharType="end"/>
      </w:r>
      <w:r w:rsidRPr="00476B34">
        <w:rPr>
          <w:color w:val="000000" w:themeColor="text1"/>
          <w:shd w:val="clear" w:color="auto" w:fill="FFFFFF"/>
        </w:rPr>
        <w:t>.</w:t>
      </w:r>
      <w:r w:rsidR="00BA1B7E">
        <w:rPr>
          <w:color w:val="000000" w:themeColor="text1"/>
        </w:rPr>
        <w:t xml:space="preserve"> </w:t>
      </w:r>
      <w:r w:rsidR="004D612E">
        <w:rPr>
          <w:color w:val="000000" w:themeColor="text1"/>
        </w:rPr>
        <w:t xml:space="preserve">Impulsive choice is a key element of the broad domain of </w:t>
      </w:r>
      <w:r w:rsidR="00ED1859">
        <w:rPr>
          <w:color w:val="000000" w:themeColor="text1"/>
        </w:rPr>
        <w:t>impulsivity and</w:t>
      </w:r>
      <w:r w:rsidR="00BA1B7E">
        <w:rPr>
          <w:color w:val="000000" w:themeColor="text1"/>
        </w:rPr>
        <w:t xml:space="preserve"> </w:t>
      </w:r>
      <w:r w:rsidR="004D612E">
        <w:rPr>
          <w:color w:val="000000" w:themeColor="text1"/>
        </w:rPr>
        <w:t xml:space="preserve">is frequently measured using </w:t>
      </w:r>
      <w:r w:rsidRPr="00476B34">
        <w:rPr>
          <w:color w:val="000000" w:themeColor="text1"/>
        </w:rPr>
        <w:t>delay discounting (DD).</w:t>
      </w:r>
      <w:r w:rsidR="00BA1B7E">
        <w:rPr>
          <w:color w:val="000000" w:themeColor="text1"/>
        </w:rPr>
        <w:t xml:space="preserve"> </w:t>
      </w:r>
      <w:r w:rsidR="007E7999" w:rsidRPr="00476B34">
        <w:rPr>
          <w:color w:val="000000" w:themeColor="text1"/>
        </w:rPr>
        <w:t>I</w:t>
      </w:r>
      <w:r w:rsidRPr="00476B34">
        <w:rPr>
          <w:color w:val="000000" w:themeColor="text1"/>
        </w:rPr>
        <w:t>mpulsive individuals prefer smaller but immediate rewards over larger but delayed rewards</w:t>
      </w:r>
      <w:r w:rsidR="00ED1859">
        <w:rPr>
          <w:color w:val="000000" w:themeColor="text1"/>
        </w:rPr>
        <w:fldChar w:fldCharType="begin"/>
      </w:r>
      <w:r w:rsidR="00ED1859">
        <w:rPr>
          <w:color w:val="000000" w:themeColor="text1"/>
        </w:rPr>
        <w:instrText xml:space="preserve"> ADDIN ZOTERO_ITEM CSL_CITATION {"citationID":"q6GviU7U","properties":{"formattedCitation":"(Kable and Glimcher, 2010)","plainCitation":"(Kable and Glimcher, 2010)","noteIndex":0},"citationItems":[{"id":56,"uris":["http://zotero.org/users/1967564/items/8IXN9MGQ"],"uri":["http://zotero.org/users/1967564/items/8IXN9MGQ"],"itemData":{"id":56,"type":"article-journal","abstract":"Many decisions involve a trade-off between the quality of an outcome and the time at which that outcome is received. In psychology and behavioral economics, the most widely studied models hypothesize that the values of future gains decline as a roughly hyperbolic function of delay from the present. Recently, it has been proposed that this hyperbolic-like decline in value arises from the interaction of two separate neural systems: one specialized to value immediate rewards and the other specialized to value delayed rewards. Here we report behavioral and functional magnetic resonance imaging results that are inconsistent with both the standard behavioral models of discounting and the hypothesis that separate neural systems value immediate and delayed rewards. Behaviorally, we find that human subjects do not necessarily make the impulsive preference reversals predicted by hyperbolic-like discounting. We also find that blood oxygenation level dependent activity in ventral striatum, medial prefrontal, and posterior cingulate cortex does not track whether an immediate reward was present, as proposed by the separate neural systems hypothesis. Activity in these regions was correlated with the subjective value of both immediate and delayed rewards. Rather than encoding only the relative value of one reward compared with another, these values are represented on a more absolute scale. These data support an alternative behavioral–neural model (which we call “ASAP”), in which subjective value declines hyperbolically relative to the soonest currently available reward and a small number of valuation areas serve as a final common pathway through which these subjective values guide choice.","container-title":"Journal of Neurophysiology","DOI":"10.1152/jn.00177.2009","ISSN":"0022-3077","issue":"5","note":"publisher: American Physiological Society","page":"2513-2531","source":"journals.physiology.org (Atypon)","title":"An “As Soon As Possible” Effect in Human Intertemporal Decision Making: Behavioral Evidence and Neural Mechanisms","title-short":"An “As Soon As Possible” Effect in Human Intertemporal Decision Making","volume":"103","author":[{"family":"Kable","given":"Joseph W."},{"family":"Glimcher","given":"Paul W."}],"issued":{"date-parts":[["2010",2,24]]}}}],"schema":"https://github.com/citation-style-language/schema/raw/master/csl-citation.json"} </w:instrText>
      </w:r>
      <w:r w:rsidR="00ED1859">
        <w:rPr>
          <w:color w:val="000000" w:themeColor="text1"/>
        </w:rPr>
        <w:fldChar w:fldCharType="separate"/>
      </w:r>
      <w:r w:rsidR="00ED1859">
        <w:rPr>
          <w:noProof/>
          <w:color w:val="000000" w:themeColor="text1"/>
        </w:rPr>
        <w:t>(Kable and Glimcher, 2010)</w:t>
      </w:r>
      <w:r w:rsidR="00ED1859">
        <w:rPr>
          <w:color w:val="000000" w:themeColor="text1"/>
        </w:rPr>
        <w:fldChar w:fldCharType="end"/>
      </w:r>
      <w:r w:rsidR="00ED1859">
        <w:rPr>
          <w:color w:val="000000" w:themeColor="text1"/>
        </w:rPr>
        <w:t xml:space="preserve">. </w:t>
      </w:r>
      <w:r w:rsidR="004D612E">
        <w:rPr>
          <w:color w:val="000000" w:themeColor="text1"/>
        </w:rPr>
        <w:t>Studies using fMRI have revealed that</w:t>
      </w:r>
      <w:r w:rsidRPr="00476B34">
        <w:rPr>
          <w:color w:val="000000" w:themeColor="text1"/>
        </w:rPr>
        <w:t xml:space="preserve"> </w:t>
      </w:r>
      <w:r w:rsidR="007E7999" w:rsidRPr="00476B34">
        <w:rPr>
          <w:color w:val="000000" w:themeColor="text1"/>
          <w:shd w:val="clear" w:color="auto" w:fill="FFFFFF"/>
        </w:rPr>
        <w:t>DD</w:t>
      </w:r>
      <w:r w:rsidRPr="00476B34">
        <w:rPr>
          <w:color w:val="000000" w:themeColor="text1"/>
          <w:shd w:val="clear" w:color="auto" w:fill="FFFFFF"/>
        </w:rPr>
        <w:t xml:space="preserve"> engages </w:t>
      </w:r>
      <w:r w:rsidR="004D612E">
        <w:rPr>
          <w:color w:val="000000" w:themeColor="text1"/>
          <w:shd w:val="clear" w:color="auto" w:fill="FFFFFF"/>
        </w:rPr>
        <w:t>a broa</w:t>
      </w:r>
      <w:commentRangeStart w:id="18"/>
      <w:r w:rsidR="004D612E">
        <w:rPr>
          <w:color w:val="000000" w:themeColor="text1"/>
          <w:shd w:val="clear" w:color="auto" w:fill="FFFFFF"/>
        </w:rPr>
        <w:t>d network of regions</w:t>
      </w:r>
      <w:ins w:id="19" w:author="Kahini Mehta" w:date="2022-04-28T12:54:00Z">
        <w:r w:rsidR="00F71B42">
          <w:rPr>
            <w:color w:val="000000" w:themeColor="text1"/>
            <w:shd w:val="clear" w:color="auto" w:fill="FFFFFF"/>
          </w:rPr>
          <w:t>:</w:t>
        </w:r>
      </w:ins>
      <w:r w:rsidR="004D612E">
        <w:rPr>
          <w:color w:val="000000" w:themeColor="text1"/>
          <w:shd w:val="clear" w:color="auto" w:fill="FFFFFF"/>
        </w:rPr>
        <w:t xml:space="preserve"> the ventral striatum, ventromedial prefrontal cortex, posterior cingulate, </w:t>
      </w:r>
      <w:del w:id="20" w:author="Kahini Mehta" w:date="2022-04-28T12:48:00Z">
        <w:r w:rsidR="004D612E" w:rsidDel="00F71B42">
          <w:rPr>
            <w:color w:val="000000" w:themeColor="text1"/>
            <w:shd w:val="clear" w:color="auto" w:fill="FFFFFF"/>
          </w:rPr>
          <w:delText xml:space="preserve">temporoparietal junction, </w:delText>
        </w:r>
      </w:del>
      <w:r w:rsidR="004D612E">
        <w:rPr>
          <w:color w:val="000000" w:themeColor="text1"/>
          <w:shd w:val="clear" w:color="auto" w:fill="FFFFFF"/>
        </w:rPr>
        <w:t xml:space="preserve">and dorsolateral prefrontal </w:t>
      </w:r>
      <w:commentRangeStart w:id="21"/>
      <w:r w:rsidR="004D612E">
        <w:rPr>
          <w:color w:val="000000" w:themeColor="text1"/>
          <w:shd w:val="clear" w:color="auto" w:fill="FFFFFF"/>
        </w:rPr>
        <w:t>cortex</w:t>
      </w:r>
      <w:commentRangeEnd w:id="21"/>
      <w:ins w:id="22" w:author="Kahini Mehta" w:date="2022-04-28T12:52:00Z">
        <w:r w:rsidR="00F71B42">
          <w:rPr>
            <w:color w:val="000000" w:themeColor="text1"/>
            <w:shd w:val="clear" w:color="auto" w:fill="FFFFFF"/>
          </w:rPr>
          <w:t xml:space="preserve">, medial prefrontal cortex, </w:t>
        </w:r>
      </w:ins>
      <w:r w:rsidR="00C73137">
        <w:rPr>
          <w:color w:val="000000" w:themeColor="text1"/>
          <w:shd w:val="clear" w:color="auto" w:fill="FFFFFF"/>
        </w:rPr>
        <w:t xml:space="preserve"> </w:t>
      </w:r>
      <w:r w:rsidR="004D612E">
        <w:rPr>
          <w:rStyle w:val="CommentReference"/>
        </w:rPr>
        <w:commentReference w:id="21"/>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{"citationID":"HOt7Vuhn","properties":{"formattedCitation":"(Bartra et al., 2013; Mj and Wk, 2013)","plainCitation":"(Bartra et al., 2013; Mj and Wk, 2013)","noteIndex":0},"citationItems":[{"id":53,"uris":["http://zotero.org/users/1967564/items/YICHDGZG"],"uri":["http://zotero.org/users/1967564/items/YICHDGZG"],"itemData":{"id":53,"type":"article-journal","abstract":"Numerous experiments have recently sought to identify neural signals associated with the subjective value (SV) of choice alternatives. Theoretically, SV assessment is an intermediate computational step during decision making, in which alternatives are placed on a common scale to facilitate value-maximizing choice. Here we present a quantitative, coordinate-based meta-analysis of 206 published fMRI studies investigating neural correlates of SV. Our results identify two general patterns of SV-correlated brain responses. In one set of regions, both positive and negative effects of SV on BOLD are reported at above-chance rates across the literature. Areas exhibiting this pattern include anterior insula, dorsomedial prefrontal cortex, dorsal and posterior striatum, and thalamus. The mixture of positive and negative effects potentially reflects an underlying U-shaped function, indicative of signal related to arousal or salience. In a second set of areas, including ventromedial prefrontal cortex and anterior ventral striatum, positive effects predominate. Positive effects in the latter regions are seen both when a decision is confronted and when an outcome is delivered, as well as for both monetary and primary rewards. These regions appear to constitute a \"valuation system,\" carrying a domain-general SV signal and potentially contributing to value-based decision making.","container-title":"NeuroImage","DOI":"10.1016/j.neuroimage.2013.02.063","ISSN":"1095-9572","journalAbbreviation":"Neuroimage","language":"eng","note":"PMID: 23507394\nPMCID: PMC3756836","page":"412-427","source":"PubMed","title":"The valuation system: a coordinate-based meta-analysis of BOLD fMRI experiments examining neural correlates of subjective value","title-short":"The valuation system","volume":"76","author":[{"family":"Bartra","given":"Oscar"},{"family":"McGuire","given":"Joseph T."},{"family":"Kable","given":"Joseph W."}],"issued":{"date-parts":[["2013",8,1]]}}},{"id":739,"uris":["http://zotero.org/users/1967564/items/IVUR3EF8"],"uri":["http://zotero.org/users/1967564/items/IVUR3EF8"],"itemData":{"id":739,"type":"article-journal","abstract":"Europe PMC is an archive of life sciences journal literature., Remember the future II: meta-analyses and functional overlap of working memory and delay discounting.","container-title":"Biological Psychiatry","DOI":"10.1016/j.biopsych.2013.08.008","ISSN":"0006-3223, 1873-2402","issue":"6","journalAbbreviation":"Biol Psychiatry","language":"English","note":"PMID: 24041504","page":"435-448","source":"europepmc.org","title":"Remember the future II: meta-analyses and functional overlap of working memory and delay discounting.","title-short":"Remember the future II","volume":"75","author":[{"family":"Mj","given":"Wesley"},{"family":"Wk","given":"Bickel"}],"issued":{"date-parts":[["2013",9,13]]}}}],"schema":"https://github.com/citation-style-language/schema/raw/master/csl-citation.json"}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(Bartra et al., 2013;</w:t>
      </w:r>
      <w:ins w:id="23" w:author="Kahini Mehta" w:date="2022-04-28T12:52:00Z">
        <w:r w:rsidR="00F71B42" w:rsidRPr="00F71B42">
          <w:t xml:space="preserve"> </w:t>
        </w:r>
        <w:r w:rsidR="00F71B42" w:rsidRPr="00F71B42">
          <w:rPr>
            <w:noProof/>
            <w:color w:val="000000" w:themeColor="text1"/>
            <w:shd w:val="clear" w:color="auto" w:fill="FFFFFF"/>
          </w:rPr>
          <w:t>https://www.tandfonline.com/doi/full/10.1080/00952990.2018.1557675?casa_token=u6tlVuE4i54AAAAA%3A-Gu6Hg6EpH8vIJyyJswILb77zs-hJ7J1m74-UfDVMiW9ks_8K3RVO02uk4Z95xLTPuVsBZhshgoJ</w:t>
        </w:r>
      </w:ins>
      <w:del w:id="24" w:author="Kahini Mehta" w:date="2022-04-28T12:48:00Z">
        <w:r w:rsidR="00ED1859" w:rsidDel="00F71B42">
          <w:rPr>
            <w:noProof/>
            <w:color w:val="000000" w:themeColor="text1"/>
            <w:shd w:val="clear" w:color="auto" w:fill="FFFFFF"/>
          </w:rPr>
          <w:delText xml:space="preserve"> Mj and Wk, 2013</w:delText>
        </w:r>
      </w:del>
      <w:r w:rsidR="00ED1859">
        <w:rPr>
          <w:noProof/>
          <w:color w:val="000000" w:themeColor="text1"/>
          <w:shd w:val="clear" w:color="auto" w:fill="FFFFFF"/>
        </w:rPr>
        <w:t>)</w:t>
      </w:r>
      <w:r w:rsidR="00ED1859">
        <w:rPr>
          <w:color w:val="000000" w:themeColor="text1"/>
          <w:shd w:val="clear" w:color="auto" w:fill="FFFFFF"/>
        </w:rPr>
        <w:fldChar w:fldCharType="end"/>
      </w:r>
      <w:r w:rsidR="004D612E">
        <w:rPr>
          <w:color w:val="000000" w:themeColor="text1"/>
          <w:shd w:val="clear" w:color="auto" w:fill="FFFFFF"/>
        </w:rPr>
        <w:t>.</w:t>
      </w:r>
      <w:r w:rsidRPr="00476B34">
        <w:rPr>
          <w:color w:val="000000" w:themeColor="text1"/>
          <w:shd w:val="clear" w:color="auto" w:fill="FFFFFF"/>
        </w:rPr>
        <w:t xml:space="preserve"> </w:t>
      </w:r>
      <w:commentRangeEnd w:id="18"/>
      <w:r w:rsidR="00F71B42">
        <w:rPr>
          <w:rStyle w:val="CommentReference"/>
        </w:rPr>
        <w:commentReference w:id="18"/>
      </w:r>
      <w:commentRangeStart w:id="25"/>
      <w:r w:rsidRPr="00476B34">
        <w:rPr>
          <w:color w:val="000000" w:themeColor="text1"/>
        </w:rPr>
        <w:t xml:space="preserve">Although task-based studies have yielded important insights into the underlying neural circuitry of impulsivity, </w:t>
      </w:r>
      <w:r w:rsidRPr="00476B34">
        <w:rPr>
          <w:color w:val="000000" w:themeColor="text1"/>
          <w:shd w:val="clear" w:color="auto" w:fill="FFFFFF"/>
        </w:rPr>
        <w:t>DD is generally considered a stable personality trait that varies among individuals</w:t>
      </w:r>
      <w:r w:rsidR="009E0EB3">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{"citationID":"48Shd8vy","properties":{"formattedCitation":"(Kirby, 2009)","plainCitation":"(Kirby, 2009)","noteIndex":0},"citationItems":[{"id":116,"uris":["http://zotero.org/users/1967564/items/TQT235B7"],"uri":["http://zotero.org/users/1967564/items/TQT235B7"],"itemData":{"id":116,"type":"article-journal","abstract":"The temporal stability of delay-discount rates for monetary rewards was assessed using a monetary choice questionnaire (Kirby &amp; Marakovic, 1996). Of 100 undergraduate participants who completed the questionnaire at the initial session, 81 returned 5 weeks later and 46 returned 57 weeks later for subsequent sessions. The 5-week test—retest stability of discount rates was .77 (95% confidence interval 5 .67—.85), the 1-year stability was .71 (.50–.84), and the 57-week stability was .63 (.41—.77). Thus, at least when similar testing situations are reinstated, discount rates as individual differences have 1-year stabilities in the range that is typically obtained for personality traits. Discount rates index an attribute of the person that is relatively stable over time but that is moderated by aspects of the situation, such as reward type and deprivational state.","container-title":"Psychonomic Bulletin &amp; Review","DOI":"10.3758/PBR.16.3.457","ISSN":"1531-5320","issue":"3","journalAbbreviation":"Psychonomic Bulletin &amp; Review","language":"en","page":"457-462","source":"Springer Link","title":"One-year temporal stability of delay-discount rates","volume":"16","author":[{"family":"Kirby","given":"Kris N."}],"issued":{"date-parts":[["2009",6,1]]}}}],"schema":"https://github.com/citation-style-language/schema/raw/master/csl-citation.json"}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(Kirby, 2009)</w:t>
      </w:r>
      <w:r w:rsidR="00ED1859">
        <w:rPr>
          <w:color w:val="000000" w:themeColor="text1"/>
          <w:shd w:val="clear" w:color="auto" w:fill="FFFFFF"/>
        </w:rPr>
        <w:fldChar w:fldCharType="end"/>
      </w:r>
      <w:r w:rsidR="00ED1859">
        <w:rPr>
          <w:color w:val="000000" w:themeColor="text1"/>
          <w:shd w:val="clear" w:color="auto" w:fill="FFFFFF"/>
        </w:rPr>
        <w:t xml:space="preserve">. </w:t>
      </w:r>
      <w:commentRangeEnd w:id="25"/>
      <w:r w:rsidR="00F71B42">
        <w:rPr>
          <w:rStyle w:val="CommentReference"/>
        </w:rPr>
        <w:commentReference w:id="25"/>
      </w:r>
      <w:r w:rsidR="004D612E">
        <w:rPr>
          <w:color w:val="000000" w:themeColor="text1"/>
          <w:shd w:val="clear" w:color="auto" w:fill="FFFFFF"/>
        </w:rPr>
        <w:t>As such, investigators have increasingly sought to understand whether in</w:t>
      </w:r>
      <w:commentRangeStart w:id="26"/>
      <w:r w:rsidR="004D612E">
        <w:rPr>
          <w:color w:val="000000" w:themeColor="text1"/>
          <w:shd w:val="clear" w:color="auto" w:fill="FFFFFF"/>
        </w:rPr>
        <w:t>dividual differences in DD are encoded by patterns of intrinsic functional connectivity (FC).</w:t>
      </w:r>
      <w:r w:rsidR="00B8041B">
        <w:rPr>
          <w:color w:val="000000" w:themeColor="text1"/>
          <w:shd w:val="clear" w:color="auto" w:fill="FFFFFF"/>
        </w:rPr>
        <w:t xml:space="preserve"> </w:t>
      </w:r>
      <w:commentRangeEnd w:id="26"/>
      <w:r w:rsidR="00F71B42">
        <w:rPr>
          <w:rStyle w:val="CommentReference"/>
        </w:rPr>
        <w:commentReference w:id="26"/>
      </w:r>
      <w:ins w:id="27" w:author="Kahini Mehta" w:date="2022-04-28T12:55:00Z">
        <w:r w:rsidR="00F71B42">
          <w:rPr>
            <w:color w:val="000000" w:themeColor="text1"/>
            <w:shd w:val="clear" w:color="auto" w:fill="FFFFFF"/>
          </w:rPr>
          <w:t xml:space="preserve">Hence, resting state connectivity… </w:t>
        </w:r>
      </w:ins>
    </w:p>
    <w:p w14:paraId="730BAB59" w14:textId="3E963195" w:rsidR="00F71B42" w:rsidRDefault="00F71B42">
      <w:pPr>
        <w:jc w:val="both"/>
        <w:rPr>
          <w:color w:val="000000" w:themeColor="text1"/>
          <w:shd w:val="clear" w:color="auto" w:fill="FFFFFF"/>
        </w:rPr>
        <w:pPrChange w:id="28" w:author="Kahini Mehta" w:date="2022-04-28T12:55:00Z">
          <w:pPr>
            <w:ind w:firstLine="720"/>
            <w:jc w:val="both"/>
          </w:pPr>
        </w:pPrChange>
      </w:pPr>
      <w:ins w:id="29" w:author="Kahini Mehta" w:date="2022-04-28T12:55:00Z">
        <w:r>
          <w:rPr>
            <w:color w:val="000000" w:themeColor="text1"/>
            <w:shd w:val="clear" w:color="auto" w:fill="FFFFFF"/>
          </w:rPr>
          <w:t xml:space="preserve">However, there are some studies that do use rsFMRI: </w:t>
        </w:r>
      </w:ins>
      <w:ins w:id="30" w:author="Kahini Mehta" w:date="2022-04-28T12:56:00Z">
        <w:r>
          <w:rPr>
            <w:color w:val="000000" w:themeColor="text1"/>
            <w:shd w:val="clear" w:color="auto" w:fill="FFFFFF"/>
          </w:rPr>
          <w:fldChar w:fldCharType="begin"/>
        </w:r>
        <w:r>
          <w:rPr>
            <w:color w:val="000000" w:themeColor="text1"/>
            <w:shd w:val="clear" w:color="auto" w:fill="FFFFFF"/>
          </w:rPr>
          <w:instrText xml:space="preserve"> HYPERLINK "</w:instrText>
        </w:r>
        <w:r w:rsidRPr="00F71B42">
          <w:rPr>
            <w:color w:val="000000" w:themeColor="text1"/>
            <w:shd w:val="clear" w:color="auto" w:fill="FFFFFF"/>
          </w:rPr>
          <w:instrText>https://www.frontiersin.org/articles/10.3389/fpsyt.2020.618319/full</w:instrText>
        </w:r>
        <w:r>
          <w:rPr>
            <w:color w:val="000000" w:themeColor="text1"/>
            <w:shd w:val="clear" w:color="auto" w:fill="FFFFFF"/>
          </w:rPr>
          <w:instrText xml:space="preserve">" </w:instrText>
        </w:r>
      </w:ins>
      <w:r>
        <w:rPr>
          <w:color w:val="000000" w:themeColor="text1"/>
          <w:shd w:val="clear" w:color="auto" w:fill="FFFFFF"/>
        </w:rPr>
      </w:r>
      <w:ins w:id="31" w:author="Kahini Mehta" w:date="2022-04-28T12:56:00Z">
        <w:r>
          <w:rPr>
            <w:color w:val="000000" w:themeColor="text1"/>
            <w:shd w:val="clear" w:color="auto" w:fill="FFFFFF"/>
          </w:rPr>
          <w:fldChar w:fldCharType="separate"/>
        </w:r>
        <w:r w:rsidRPr="006027FE">
          <w:rPr>
            <w:rStyle w:val="Hyperlink"/>
            <w:shd w:val="clear" w:color="auto" w:fill="FFFFFF"/>
          </w:rPr>
          <w:t>https://www.frontiersin.org/articles/10.3389/fpsyt.2020.618319/full</w:t>
        </w:r>
        <w:r>
          <w:rPr>
            <w:color w:val="000000" w:themeColor="text1"/>
            <w:shd w:val="clear" w:color="auto" w:fill="FFFFFF"/>
          </w:rPr>
          <w:fldChar w:fldCharType="end"/>
        </w:r>
        <w:r>
          <w:rPr>
            <w:color w:val="000000" w:themeColor="text1"/>
            <w:shd w:val="clear" w:color="auto" w:fill="FFFFFF"/>
          </w:rPr>
          <w:t xml:space="preserve"> </w:t>
        </w:r>
      </w:ins>
      <w:ins w:id="32" w:author="Kahini Mehta" w:date="2022-04-28T12:57:00Z">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HYPERLINK "</w:instrText>
        </w:r>
        <w:r w:rsidRPr="00F71B42">
          <w:rPr>
            <w:color w:val="000000" w:themeColor="text1"/>
            <w:shd w:val="clear" w:color="auto" w:fill="FFFFFF"/>
          </w:rPr>
          <w:instrText>https://pubmed.ncbi.nlm.nih.gov/16510242/</w:instrText>
        </w:r>
        <w:r>
          <w:rPr>
            <w:color w:val="000000" w:themeColor="text1"/>
            <w:shd w:val="clear" w:color="auto" w:fill="FFFFFF"/>
          </w:rPr>
          <w:instrText xml:space="preserve">" </w:instrText>
        </w:r>
      </w:ins>
      <w:r>
        <w:rPr>
          <w:color w:val="000000" w:themeColor="text1"/>
          <w:shd w:val="clear" w:color="auto" w:fill="FFFFFF"/>
        </w:rPr>
      </w:r>
      <w:ins w:id="33" w:author="Kahini Mehta" w:date="2022-04-28T12:57:00Z">
        <w:r>
          <w:rPr>
            <w:color w:val="000000" w:themeColor="text1"/>
            <w:shd w:val="clear" w:color="auto" w:fill="FFFFFF"/>
          </w:rPr>
          <w:fldChar w:fldCharType="separate"/>
        </w:r>
        <w:r w:rsidRPr="006027FE">
          <w:rPr>
            <w:rStyle w:val="Hyperlink"/>
            <w:shd w:val="clear" w:color="auto" w:fill="FFFFFF"/>
          </w:rPr>
          <w:t>https://pubmed.ncbi.nlm.nih.gov/16510242/</w:t>
        </w:r>
        <w:r>
          <w:rPr>
            <w:color w:val="000000" w:themeColor="text1"/>
            <w:shd w:val="clear" w:color="auto" w:fill="FFFFFF"/>
          </w:rPr>
          <w:fldChar w:fldCharType="end"/>
        </w:r>
      </w:ins>
      <w:ins w:id="34" w:author="Kahini Mehta" w:date="2022-04-28T12:59:00Z">
        <w:r>
          <w:rPr>
            <w:color w:val="000000" w:themeColor="text1"/>
            <w:shd w:val="clear" w:color="auto" w:fill="FFFFFF"/>
          </w:rPr>
          <w:t xml:space="preserve">; </w:t>
        </w:r>
        <w:r w:rsidRPr="00F71B42">
          <w:rPr>
            <w:color w:val="000000" w:themeColor="text1"/>
            <w:shd w:val="clear" w:color="auto" w:fill="FFFFFF"/>
          </w:rPr>
          <w:t>https://pubmed.ncbi.nlm.nih.gov/27394716/</w:t>
        </w:r>
      </w:ins>
      <w:ins w:id="35" w:author="Kahini Mehta" w:date="2022-04-28T12:57:00Z">
        <w:r>
          <w:rPr>
            <w:color w:val="000000" w:themeColor="text1"/>
            <w:shd w:val="clear" w:color="auto" w:fill="FFFFFF"/>
          </w:rPr>
          <w:t>- by and large they have much smaller samples, are focused on specific</w:t>
        </w:r>
      </w:ins>
      <w:ins w:id="36" w:author="Kahini Mehta" w:date="2022-04-28T12:58:00Z">
        <w:r>
          <w:rPr>
            <w:color w:val="000000" w:themeColor="text1"/>
            <w:shd w:val="clear" w:color="auto" w:fill="FFFFFF"/>
          </w:rPr>
          <w:t xml:space="preserve"> disorders; performed on adults</w:t>
        </w:r>
      </w:ins>
      <w:ins w:id="37" w:author="Kahini Mehta" w:date="2022-04-28T13:02:00Z">
        <w:r>
          <w:rPr>
            <w:color w:val="000000" w:themeColor="text1"/>
            <w:shd w:val="clear" w:color="auto" w:fill="FFFFFF"/>
          </w:rPr>
          <w:t xml:space="preserve">/ limited by ROI approaches: </w:t>
        </w:r>
        <w:r w:rsidRPr="00F71B42">
          <w:rPr>
            <w:color w:val="000000" w:themeColor="text1"/>
            <w:shd w:val="clear" w:color="auto" w:fill="FFFFFF"/>
          </w:rPr>
          <w:t>https://www.sciencedirect.com/science/article/pii/S0306452220307430?casa_token=XfxAitxxdD0AAAAA:pFLmkYFGXnAyKtuU8RCLQhlCbRk5ek4X4IIzIGyqsPf_wws8YOwucrK7SVd0wZz4o0qaelheDQ</w:t>
        </w:r>
      </w:ins>
    </w:p>
    <w:p w14:paraId="70CC565F" w14:textId="3A866B40" w:rsidR="00F71B42" w:rsidRDefault="00BA1B7E" w:rsidP="00BA1B7E">
      <w:pPr>
        <w:jc w:val="both"/>
        <w:rPr>
          <w:ins w:id="38" w:author="Kahini Mehta" w:date="2022-04-28T13:02:00Z"/>
          <w:color w:val="000000" w:themeColor="text1"/>
          <w:shd w:val="clear" w:color="auto" w:fill="FFFFFF"/>
        </w:rPr>
      </w:pPr>
      <w:del w:id="39" w:author="Kahini Mehta" w:date="2022-04-28T13:06:00Z">
        <w:r w:rsidDel="00F71B42">
          <w:rPr>
            <w:color w:val="000000" w:themeColor="text1"/>
            <w:shd w:val="clear" w:color="auto" w:fill="FFFFFF"/>
          </w:rPr>
          <w:tab/>
          <w:delText>Studies attempting to link individual differences in DD and FC in adults suggest</w:delText>
        </w:r>
        <w:r w:rsidR="00CB78E3" w:rsidDel="00F71B42">
          <w:rPr>
            <w:color w:val="000000" w:themeColor="text1"/>
            <w:shd w:val="clear" w:color="auto" w:fill="FFFFFF"/>
          </w:rPr>
          <w:delText xml:space="preserve"> </w:delText>
        </w:r>
        <w:r w:rsidR="00260F8F" w:rsidDel="00F71B42">
          <w:rPr>
            <w:color w:val="000000" w:themeColor="text1"/>
            <w:shd w:val="clear" w:color="auto" w:fill="FFFFFF"/>
          </w:rPr>
          <w:delText>that hypoconnectivity</w:delText>
        </w:r>
        <w:r w:rsidR="00CB78E3" w:rsidDel="00F71B42">
          <w:rPr>
            <w:color w:val="000000" w:themeColor="text1"/>
            <w:shd w:val="clear" w:color="auto" w:fill="FFFFFF"/>
          </w:rPr>
          <w:delText xml:space="preserve"> in cognitive control brain regions</w:delText>
        </w:r>
        <w:r w:rsidR="00260F8F" w:rsidDel="00F71B42">
          <w:rPr>
            <w:color w:val="000000" w:themeColor="text1"/>
            <w:shd w:val="clear" w:color="auto" w:fill="FFFFFF"/>
          </w:rPr>
          <w:delText>,</w:delText>
        </w:r>
        <w:r w:rsidR="00CB78E3" w:rsidDel="00F71B42">
          <w:rPr>
            <w:color w:val="000000" w:themeColor="text1"/>
            <w:shd w:val="clear" w:color="auto" w:fill="FFFFFF"/>
          </w:rPr>
          <w:delText xml:space="preserve"> such as dorsal lateral prefrontal cor</w:delText>
        </w:r>
        <w:r w:rsidR="004D3293" w:rsidDel="00F71B42">
          <w:rPr>
            <w:color w:val="000000" w:themeColor="text1"/>
            <w:shd w:val="clear" w:color="auto" w:fill="FFFFFF"/>
          </w:rPr>
          <w:delText>tices</w:delText>
        </w:r>
        <w:r w:rsidR="00CB78E3" w:rsidDel="00F71B42">
          <w:rPr>
            <w:color w:val="000000" w:themeColor="text1"/>
            <w:shd w:val="clear" w:color="auto" w:fill="FFFFFF"/>
          </w:rPr>
          <w:delText xml:space="preserve"> (dlPFC)</w:delText>
        </w:r>
        <w:r w:rsidR="00260F8F" w:rsidDel="00F71B42">
          <w:rPr>
            <w:color w:val="000000" w:themeColor="text1"/>
            <w:shd w:val="clear" w:color="auto" w:fill="FFFFFF"/>
          </w:rPr>
          <w:delText>,</w:delText>
        </w:r>
        <w:r w:rsidR="00CB78E3" w:rsidDel="00F71B42">
          <w:rPr>
            <w:color w:val="000000" w:themeColor="text1"/>
            <w:shd w:val="clear" w:color="auto" w:fill="FFFFFF"/>
          </w:rPr>
          <w:delText xml:space="preserve"> drive</w:delText>
        </w:r>
        <w:r w:rsidR="00260F8F" w:rsidDel="00F71B42">
          <w:rPr>
            <w:color w:val="000000" w:themeColor="text1"/>
            <w:shd w:val="clear" w:color="auto" w:fill="FFFFFF"/>
          </w:rPr>
          <w:delText>s</w:delText>
        </w:r>
        <w:r w:rsidR="00CB78E3" w:rsidDel="00F71B42">
          <w:rPr>
            <w:color w:val="000000" w:themeColor="text1"/>
            <w:shd w:val="clear" w:color="auto" w:fill="FFFFFF"/>
          </w:rPr>
          <w:delText xml:space="preserve"> impulsivity and antisocial behaviors in adult</w:delText>
        </w:r>
        <w:r w:rsidR="00ED1859" w:rsidDel="00F71B42">
          <w:rPr>
            <w:color w:val="000000" w:themeColor="text1"/>
            <w:shd w:val="clear" w:color="auto" w:fill="FFFFFF"/>
          </w:rPr>
          <w:delText xml:space="preserve"> </w:delText>
        </w:r>
        <w:r w:rsidR="00ED1859" w:rsidDel="00F71B42">
          <w:rPr>
            <w:color w:val="000000" w:themeColor="text1"/>
            <w:shd w:val="clear" w:color="auto" w:fill="FFFFFF"/>
          </w:rPr>
          <w:fldChar w:fldCharType="begin"/>
        </w:r>
        <w:r w:rsidR="00ED1859" w:rsidDel="00F71B42">
          <w:rPr>
            <w:color w:val="000000" w:themeColor="text1"/>
            <w:shd w:val="clear" w:color="auto" w:fill="FFFFFF"/>
          </w:rPr>
          <w:delInstrText xml:space="preserve"> ADDIN ZOTERO_ITEM CSL_CITATION {"citationID":"GdrAqek5","properties":{"formattedCitation":"(Aranovich et al., 2016; Korponay et al., 2017; Dennis et al., 2020)","plainCitation":"(Aranovich et al., 2016; Korponay et al., 2017; Dennis et al., 2020)","noteIndex":0},"citationItems":[{"id":746,"uris":["http://zotero.org/users/1967564/items/QXWB795U"],"uri":["http://zotero.org/users/1967564/items/QXWB795U"],"itemData":{"id":746,"type":"article-journal","abstract":"Recent findings suggest that the dorsolateral prefrontal cortex (DLPFC), a region consistently associated with impulse control, is vulnerable to transient suppression of its activity and attendant functions by excessive stress and/or cognitive demand. Using functional magnetic resonance imaging, we show that a capacity-exceeding cognitive challenge induced decreased DLPFC activity and correlated increases in the preference for immediately available rewards. Consistent with growing evidence of a link between working memory capacity and delay discounting, the effect was inversely proportional to baseline performance on a working memory task. Subjects who performed well on the working memory task had unchanged, or even decreased, delay discounting rates, suggesting that working memory ability may protect cognitive control from cognitive challenge.","container-title":"NeuroImage","DOI":"10.1016/j.neuroimage.2015.09.027","ISSN":"1053-8119","journalAbbreviation":"NeuroImage","language":"en","page":"733-739","source":"ScienceDirect","title":"The effect of cognitive challenge on delay discounting","volume":"124","author":[{"family":"Aranovich","given":"Gabriel J."},{"family":"McClure","given":"Samuel M."},{"family":"Fryer","given":"Susanna"},{"family":"Mathalon","given":"Daniel H."}],"issued":{"date-parts":[["2016",1,1]]}}},{"id":251,"uris":["http://zotero.org/users/1967564/items/V8D2V55A"],"uri":["http://zotero.org/users/1967564/items/V8D2V55A"],"itemData":{"id":251,"type":"article-journal","abstract":"Abstract.  Psychopathy is a personality disorder characterized by callous lack of empathy, impulsive antisocial behavior, and criminal recidivism. Studies of br","container-title":"Social Cognitive and Affective Neuroscience","DOI":"10.1093/scan/nsx042","ISSN":"1749-5016","issue":"7","journalAbbreviation":"Soc Cogn Affect Neurosci","language":"en","page":"1169-1178","source":"academic.oup.com","title":"Impulsive-antisocial psychopathic traits linked to increased volume and functional connectivity within prefrontal cortex","volume":"12","author":[{"family":"Korponay","given":"Cole"},{"family":"Pujara","given":"Maia"},{"family":"Deming","given":"Philip"},{"family":"Philippi","given":"Carissa"},{"family":"Decety","given":"Jean"},{"family":"Kosson","given":"David S."},{"family":"Kiehl","given":"Kent A."},{"family":"Koenigs","given":"Michael"}],"issued":{"date-parts":[["2017",7,1]]}}},{"id":747,"uris":["http://zotero.org/users/1967564/items/8LA6Z9M7"],"uri":["http://zotero.org/users/1967564/items/8LA6Z9M7"],"itemData":{"id":747,"type":"article-journal","abstract":"Rationale\nAlcohol-use disorder (AUD) is associated with the propensity to\nchoose smaller sooner options on the delay discounting task. It is unclear,\nhowever, how inherent risk underlies delay discounting behavior. As\nimpulsive choice is a hallmark feature in AUD, it is important to understand\nthe neural response to reward and delay, while accounting for risk in\nimpulsive decision-making.\n\nObjective\nThis study examined activation associated with delay and reward\nmagnitude, while controlling for risk in a probabilistic delay discounting\ntask in AUD and examined if differences in activation were associated with\ntreatment outcomes.\n\nMethods\nThirty-nine recently abstinent alcohol dependent volunteers and 46\ncontrols completed a probabilistic delay discounting task paired with\nfunctional magnetic resonance imaging. Alcohol use was collected using a\nself-report journal for three months following baseline scan.\n\nResults\nDuring delay stimulus presentations, Controls exhibited greater\nactivation compared to the Alcohol group notably in the anterior insula,\nmiddle/dorsal anterior cingulate cortex (ACC), dorsolateral prefrontal\ncortex (PFC), and inferior parietal lobule. For magnitude, the Alcohol group\nexhibited greater activation than Controls primarily in medial PFC, rostral\nACC, left posterior parietal cortex and right precuneus. Within the Alcohol\ngroup, alcohol craving severity negatively correlated with right lateral PFC\nactivation during reward magnitude in individuals who completed the three\nmonth study without relapse, while non-completers showed the opposite\nrelationship.\n\nConclusions\nThe results of this study extend previous findings that alcohol use\ndisorder is associated with differences in activation during an immediate or\ndelayed choice by delineating activation associated with the parameters of\nimpulsive choice.","container-title":"Psychopharmacology","DOI":"10.1007/s00213-019-05364-3","ISSN":"0033-3158","issue":"1","journalAbbreviation":"Psychopharmacology (Berl)","note":"PMID: 31673722\nPMCID: PMC6991625","page":"263-278","source":"PubMed Central","title":"Neural correlates of reward magnitude and delay during a probabilistic delay discounting task in alcohol use disorder","volume":"237","author":[{"family":"Dennis","given":"Laura E."},{"family":"Kohno","given":"Milky"},{"family":"McCready","given":"Holly D."},{"family":"Schwartz","given":"Daniel L."},{"family":"Schwartz","given":"Britta"},{"family":"Lahna","given":"David"},{"family":"Nagel","given":"Bonnie J."},{"family":"Mitchell","given":"Suzanne H."},{"family":"Hoffman","given":"William F."}],"issued":{"date-parts":[["2020",1]]}}}],"schema":"https://github.com/citation-style-language/schema/raw/master/csl-citation.json"} </w:delInstrText>
        </w:r>
        <w:r w:rsidR="00ED1859" w:rsidDel="00F71B42">
          <w:rPr>
            <w:color w:val="000000" w:themeColor="text1"/>
            <w:shd w:val="clear" w:color="auto" w:fill="FFFFFF"/>
          </w:rPr>
          <w:fldChar w:fldCharType="separate"/>
        </w:r>
        <w:r w:rsidR="00ED1859" w:rsidDel="00F71B42">
          <w:rPr>
            <w:noProof/>
            <w:color w:val="000000" w:themeColor="text1"/>
            <w:shd w:val="clear" w:color="auto" w:fill="FFFFFF"/>
          </w:rPr>
          <w:delText>(Aranovich et al., 2016; Korponay et al., 2017; Dennis et al., 2020)</w:delText>
        </w:r>
        <w:r w:rsidR="00ED1859" w:rsidDel="00F71B42">
          <w:rPr>
            <w:color w:val="000000" w:themeColor="text1"/>
            <w:shd w:val="clear" w:color="auto" w:fill="FFFFFF"/>
          </w:rPr>
          <w:fldChar w:fldCharType="end"/>
        </w:r>
      </w:del>
      <w:r w:rsidR="00CB78E3">
        <w:rPr>
          <w:color w:val="000000" w:themeColor="text1"/>
          <w:shd w:val="clear" w:color="auto" w:fill="FFFFFF"/>
        </w:rPr>
        <w:t xml:space="preserve">. </w:t>
      </w:r>
    </w:p>
    <w:p w14:paraId="50F3AEA8" w14:textId="77777777" w:rsidR="00F71B42" w:rsidRDefault="00F71B42" w:rsidP="00BA1B7E">
      <w:pPr>
        <w:jc w:val="both"/>
        <w:rPr>
          <w:ins w:id="40" w:author="Kahini Mehta" w:date="2022-04-28T13:02:00Z"/>
          <w:color w:val="000000" w:themeColor="text1"/>
          <w:shd w:val="clear" w:color="auto" w:fill="FFFFFF"/>
        </w:rPr>
      </w:pPr>
    </w:p>
    <w:p w14:paraId="0A697BCF" w14:textId="77777777" w:rsidR="00F71B42" w:rsidRDefault="00BA1B7E" w:rsidP="00BA1B7E">
      <w:pPr>
        <w:jc w:val="both"/>
        <w:rPr>
          <w:ins w:id="41" w:author="Kahini Mehta" w:date="2022-04-28T13:17:00Z"/>
          <w:color w:val="000000" w:themeColor="text1"/>
          <w:shd w:val="clear" w:color="auto" w:fill="FFFFFF"/>
        </w:rPr>
      </w:pPr>
      <w:r>
        <w:rPr>
          <w:color w:val="000000" w:themeColor="text1"/>
          <w:shd w:val="clear" w:color="auto" w:fill="FFFFFF"/>
        </w:rPr>
        <w:t xml:space="preserve">Despite the importance of understanding </w:t>
      </w:r>
      <w:del w:id="42" w:author="Kahini Mehta" w:date="2022-04-28T13:02:00Z">
        <w:r w:rsidDel="00F71B42">
          <w:rPr>
            <w:color w:val="000000" w:themeColor="text1"/>
            <w:shd w:val="clear" w:color="auto" w:fill="FFFFFF"/>
          </w:rPr>
          <w:delText>impulsive choice in youth</w:delText>
        </w:r>
      </w:del>
      <w:ins w:id="43" w:author="Kahini Mehta" w:date="2022-04-28T13:02:00Z">
        <w:r w:rsidR="00F71B42">
          <w:rPr>
            <w:color w:val="000000" w:themeColor="text1"/>
            <w:shd w:val="clear" w:color="auto" w:fill="FFFFFF"/>
          </w:rPr>
          <w:t xml:space="preserve">delay discounting, particularly in youth due to susceptibility etc. </w:t>
        </w:r>
      </w:ins>
      <w:r>
        <w:rPr>
          <w:color w:val="000000" w:themeColor="text1"/>
          <w:shd w:val="clear" w:color="auto" w:fill="FFFFFF"/>
        </w:rPr>
        <w:t xml:space="preserve">, there </w:t>
      </w:r>
      <w:del w:id="44" w:author="Kahini Mehta" w:date="2022-04-28T13:06:00Z">
        <w:r w:rsidDel="00F71B42">
          <w:rPr>
            <w:color w:val="000000" w:themeColor="text1"/>
            <w:shd w:val="clear" w:color="auto" w:fill="FFFFFF"/>
          </w:rPr>
          <w:delText>have been relatively few studies of DD and FC in children and adolescents</w:delText>
        </w:r>
      </w:del>
      <w:ins w:id="45" w:author="Kahini Mehta" w:date="2022-04-28T13:06:00Z">
        <w:r w:rsidR="00F71B42">
          <w:rPr>
            <w:color w:val="000000" w:themeColor="text1"/>
            <w:shd w:val="clear" w:color="auto" w:fill="FFFFFF"/>
          </w:rPr>
          <w:t>has been more focus on adults</w:t>
        </w:r>
      </w:ins>
      <w:r>
        <w:rPr>
          <w:color w:val="000000" w:themeColor="text1"/>
          <w:shd w:val="clear" w:color="auto" w:fill="FFFFFF"/>
        </w:rPr>
        <w:t xml:space="preserve">.  </w:t>
      </w:r>
    </w:p>
    <w:p w14:paraId="64C97F7C" w14:textId="3997AEFA" w:rsidR="00F71B42" w:rsidRDefault="00F71B42" w:rsidP="00BA1B7E">
      <w:pPr>
        <w:jc w:val="both"/>
        <w:rPr>
          <w:ins w:id="46" w:author="Kahini Mehta" w:date="2022-04-28T13:18:00Z"/>
          <w:color w:val="000000" w:themeColor="text1"/>
          <w:shd w:val="clear" w:color="auto" w:fill="FFFFFF"/>
        </w:rPr>
      </w:pPr>
      <w:ins w:id="47" w:author="Kahini Mehta" w:date="2022-04-28T13:17:00Z">
        <w:r>
          <w:rPr>
            <w:color w:val="000000" w:themeColor="text1"/>
            <w:shd w:val="clear" w:color="auto" w:fill="FFFFFF"/>
          </w:rPr>
          <w:t>Implicated regions</w:t>
        </w:r>
      </w:ins>
      <w:ins w:id="48" w:author="Kahini Mehta" w:date="2022-04-28T13:18:00Z">
        <w:r>
          <w:rPr>
            <w:color w:val="000000" w:themeColor="text1"/>
            <w:shd w:val="clear" w:color="auto" w:fill="FFFFFF"/>
          </w:rPr>
          <w:t>:</w:t>
        </w:r>
      </w:ins>
    </w:p>
    <w:p w14:paraId="00EAB32E" w14:textId="3653F0D3" w:rsidR="00F71B42" w:rsidRDefault="00F71B42" w:rsidP="00F71B42">
      <w:pPr>
        <w:pStyle w:val="ListParagraph"/>
        <w:numPr>
          <w:ilvl w:val="0"/>
          <w:numId w:val="4"/>
        </w:numPr>
        <w:jc w:val="both"/>
        <w:rPr>
          <w:ins w:id="49" w:author="Kahini Mehta" w:date="2022-04-28T13:18:00Z"/>
          <w:color w:val="000000" w:themeColor="text1"/>
          <w:shd w:val="clear" w:color="auto" w:fill="FFFFFF"/>
        </w:rPr>
      </w:pPr>
      <w:ins w:id="50" w:author="Kahini Mehta" w:date="2022-04-28T13:18:00Z">
        <w:r>
          <w:rPr>
            <w:color w:val="000000" w:themeColor="text1"/>
            <w:shd w:val="clear" w:color="auto" w:fill="FFFFFF"/>
          </w:rPr>
          <w:fldChar w:fldCharType="begin"/>
        </w:r>
        <w:r>
          <w:rPr>
            <w:color w:val="000000" w:themeColor="text1"/>
            <w:shd w:val="clear" w:color="auto" w:fill="FFFFFF"/>
          </w:rPr>
          <w:instrText xml:space="preserve"> HYPERLINK "</w:instrText>
        </w:r>
        <w:r w:rsidRPr="00F71B42">
          <w:rPr>
            <w:color w:val="000000" w:themeColor="text1"/>
            <w:shd w:val="clear" w:color="auto" w:fill="FFFFFF"/>
            <w:rPrChange w:id="51" w:author="Kahini Mehta" w:date="2022-04-28T13:18:00Z">
              <w:rPr>
                <w:shd w:val="clear" w:color="auto" w:fill="FFFFFF"/>
              </w:rPr>
            </w:rPrChange>
          </w:rPr>
          <w:instrText>https://www.sciencedirect.com/science/article/pii/S0028393220301639?casa_token=U8n1MP7C3gcAAAAA:EWgjNgi6N5sRthPdzwp5Cap1xwzzLLWxb1NvaU3ucvAFbGPP-6WehMQHf6y_eZ0vClBvOAFaPw</w:instrText>
        </w:r>
        <w:r>
          <w:rPr>
            <w:color w:val="000000" w:themeColor="text1"/>
            <w:shd w:val="clear" w:color="auto" w:fill="FFFFFF"/>
          </w:rPr>
          <w:instrText xml:space="preserve">" </w:instrText>
        </w:r>
      </w:ins>
      <w:r>
        <w:rPr>
          <w:color w:val="000000" w:themeColor="text1"/>
          <w:shd w:val="clear" w:color="auto" w:fill="FFFFFF"/>
        </w:rPr>
      </w:r>
      <w:ins w:id="52" w:author="Kahini Mehta" w:date="2022-04-28T13:18:00Z">
        <w:r>
          <w:rPr>
            <w:color w:val="000000" w:themeColor="text1"/>
            <w:shd w:val="clear" w:color="auto" w:fill="FFFFFF"/>
          </w:rPr>
          <w:fldChar w:fldCharType="separate"/>
        </w:r>
        <w:r w:rsidRPr="006027FE">
          <w:rPr>
            <w:rStyle w:val="Hyperlink"/>
            <w:rPrChange w:id="53" w:author="Kahini Mehta" w:date="2022-04-28T13:18:00Z">
              <w:rPr>
                <w:shd w:val="clear" w:color="auto" w:fill="FFFFFF"/>
              </w:rPr>
            </w:rPrChange>
          </w:rPr>
          <w:t>https://www.sciencedirect.com/science/article/pii/S0028393220301639?casa_token=U8n1MP7C3gcAAAAA:EWgjNgi6N5sRthPdzwp5Cap1xwzzLLWxb1NvaU3ucvAFbGPP-6WehMQHf6y_eZ0vClBvOAFaPw</w:t>
        </w:r>
        <w:r>
          <w:rPr>
            <w:color w:val="000000" w:themeColor="text1"/>
            <w:shd w:val="clear" w:color="auto" w:fill="FFFFFF"/>
          </w:rPr>
          <w:fldChar w:fldCharType="end"/>
        </w:r>
        <w:r>
          <w:rPr>
            <w:color w:val="000000" w:themeColor="text1"/>
            <w:shd w:val="clear" w:color="auto" w:fill="FFFFFF"/>
          </w:rPr>
          <w:t>: caudate and ventral striatum, MFG, SMG</w:t>
        </w:r>
      </w:ins>
    </w:p>
    <w:p w14:paraId="5DC67786" w14:textId="2D8F815D" w:rsidR="00F71B42" w:rsidRPr="00F71B42" w:rsidRDefault="00F71B42" w:rsidP="00F71B42">
      <w:pPr>
        <w:pStyle w:val="ListParagraph"/>
        <w:numPr>
          <w:ilvl w:val="0"/>
          <w:numId w:val="4"/>
        </w:numPr>
        <w:rPr>
          <w:ins w:id="54" w:author="Kahini Mehta" w:date="2022-04-28T13:22:00Z"/>
          <w:sz w:val="21"/>
          <w:szCs w:val="21"/>
          <w:rPrChange w:id="55" w:author="Kahini Mehta" w:date="2022-04-28T13:23:00Z">
            <w:rPr>
              <w:ins w:id="56" w:author="Kahini Mehta" w:date="2022-04-28T13:22:00Z"/>
            </w:rPr>
          </w:rPrChange>
        </w:rPr>
      </w:pPr>
      <w:ins w:id="57" w:author="Kahini Mehta" w:date="2022-04-28T13:23:00Z">
        <w:r w:rsidRPr="00F71B42">
          <w:rPr>
            <w:color w:val="2E2E2E"/>
            <w:sz w:val="22"/>
            <w:szCs w:val="22"/>
          </w:rPr>
          <w:t>https://www.sciencedirect.com/science/article/pii/S1878929321000335</w:t>
        </w:r>
        <w:r>
          <w:rPr>
            <w:color w:val="2E2E2E"/>
            <w:sz w:val="22"/>
            <w:szCs w:val="22"/>
          </w:rPr>
          <w:t xml:space="preserve"> : </w:t>
        </w:r>
      </w:ins>
      <w:ins w:id="58" w:author="Kahini Mehta" w:date="2022-04-28T13:22:00Z">
        <w:r w:rsidRPr="00F71B42">
          <w:rPr>
            <w:color w:val="2E2E2E"/>
            <w:sz w:val="22"/>
            <w:szCs w:val="22"/>
            <w:rPrChange w:id="59" w:author="Kahini Mehta" w:date="2022-04-28T13:23:00Z">
              <w:rPr>
                <w:rFonts w:ascii="Georgia" w:hAnsi="Georgia"/>
                <w:color w:val="2E2E2E"/>
                <w:sz w:val="27"/>
                <w:szCs w:val="27"/>
              </w:rPr>
            </w:rPrChange>
          </w:rPr>
          <w:t>medial prefrontal/anterior cingulate, </w:t>
        </w:r>
        <w:r w:rsidRPr="00F71B42">
          <w:rPr>
            <w:color w:val="2E2E2E"/>
            <w:sz w:val="22"/>
            <w:szCs w:val="22"/>
            <w:rPrChange w:id="60" w:author="Kahini Mehta" w:date="2022-04-28T13:23:00Z">
              <w:rPr>
                <w:rFonts w:ascii="Georgia" w:hAnsi="Georgia"/>
                <w:color w:val="2E2E2E"/>
                <w:sz w:val="27"/>
                <w:szCs w:val="27"/>
              </w:rPr>
            </w:rPrChange>
          </w:rPr>
          <w:fldChar w:fldCharType="begin"/>
        </w:r>
        <w:r w:rsidRPr="00F71B42">
          <w:rPr>
            <w:color w:val="2E2E2E"/>
            <w:sz w:val="22"/>
            <w:szCs w:val="22"/>
            <w:rPrChange w:id="61" w:author="Kahini Mehta" w:date="2022-04-28T13:23:00Z">
              <w:rPr>
                <w:rFonts w:ascii="Georgia" w:hAnsi="Georgia"/>
                <w:color w:val="2E2E2E"/>
                <w:sz w:val="27"/>
                <w:szCs w:val="27"/>
              </w:rPr>
            </w:rPrChange>
          </w:rPr>
          <w:instrText xml:space="preserve"> HYPERLINK "https://www.sciencedirect.com/topics/neuroscience/posterior-cingulate" \o "Learn more about posterior cingulate from ScienceDirect's AI-generated Topic Pages" </w:instrText>
        </w:r>
      </w:ins>
      <w:r w:rsidRPr="0061729B">
        <w:rPr>
          <w:color w:val="2E2E2E"/>
          <w:sz w:val="22"/>
          <w:szCs w:val="22"/>
        </w:rPr>
      </w:r>
      <w:ins w:id="62" w:author="Kahini Mehta" w:date="2022-04-28T13:22:00Z">
        <w:r w:rsidRPr="00F71B42">
          <w:rPr>
            <w:color w:val="2E2E2E"/>
            <w:sz w:val="22"/>
            <w:szCs w:val="22"/>
            <w:rPrChange w:id="63" w:author="Kahini Mehta" w:date="2022-04-28T13:23:00Z">
              <w:rPr>
                <w:rFonts w:ascii="Georgia" w:hAnsi="Georgia"/>
                <w:color w:val="2E2E2E"/>
                <w:sz w:val="27"/>
                <w:szCs w:val="27"/>
              </w:rPr>
            </w:rPrChange>
          </w:rPr>
          <w:fldChar w:fldCharType="separate"/>
        </w:r>
        <w:r w:rsidRPr="00F71B42">
          <w:rPr>
            <w:rStyle w:val="Hyperlink"/>
            <w:color w:val="2E2E2E"/>
            <w:sz w:val="22"/>
            <w:szCs w:val="22"/>
            <w:rPrChange w:id="64" w:author="Kahini Mehta" w:date="2022-04-28T13:23:00Z">
              <w:rPr>
                <w:rStyle w:val="Hyperlink"/>
                <w:rFonts w:ascii="Georgia" w:hAnsi="Georgia"/>
                <w:color w:val="2E2E2E"/>
                <w:sz w:val="27"/>
                <w:szCs w:val="27"/>
              </w:rPr>
            </w:rPrChange>
          </w:rPr>
          <w:t>posterior cingulate</w:t>
        </w:r>
        <w:r w:rsidRPr="00F71B42">
          <w:rPr>
            <w:color w:val="2E2E2E"/>
            <w:sz w:val="22"/>
            <w:szCs w:val="22"/>
            <w:rPrChange w:id="65" w:author="Kahini Mehta" w:date="2022-04-28T13:23:00Z">
              <w:rPr>
                <w:rFonts w:ascii="Georgia" w:hAnsi="Georgia"/>
                <w:color w:val="2E2E2E"/>
                <w:sz w:val="27"/>
                <w:szCs w:val="27"/>
              </w:rPr>
            </w:rPrChange>
          </w:rPr>
          <w:fldChar w:fldCharType="end"/>
        </w:r>
        <w:r w:rsidRPr="00F71B42">
          <w:rPr>
            <w:color w:val="2E2E2E"/>
            <w:sz w:val="22"/>
            <w:szCs w:val="22"/>
            <w:rPrChange w:id="66" w:author="Kahini Mehta" w:date="2022-04-28T13:23:00Z">
              <w:rPr>
                <w:rFonts w:ascii="Georgia" w:hAnsi="Georgia"/>
                <w:color w:val="2E2E2E"/>
                <w:sz w:val="27"/>
                <w:szCs w:val="27"/>
              </w:rPr>
            </w:rPrChange>
          </w:rPr>
          <w:t>, </w:t>
        </w:r>
        <w:r w:rsidRPr="00F71B42">
          <w:rPr>
            <w:sz w:val="21"/>
            <w:szCs w:val="21"/>
            <w:rPrChange w:id="67" w:author="Kahini Mehta" w:date="2022-04-28T13:23:00Z">
              <w:rPr/>
            </w:rPrChange>
          </w:rPr>
          <w:fldChar w:fldCharType="begin"/>
        </w:r>
        <w:r w:rsidRPr="00F71B42">
          <w:rPr>
            <w:sz w:val="21"/>
            <w:szCs w:val="21"/>
            <w:rPrChange w:id="68" w:author="Kahini Mehta" w:date="2022-04-28T13:23:00Z">
              <w:rPr/>
            </w:rPrChange>
          </w:rPr>
          <w:instrText xml:space="preserve"> HYPERLINK "https://www.sciencedirect.com/topics/neuroscience/precuneus" \o "Learn more about precuneus from ScienceDirect's AI-generated Topic Pages" </w:instrText>
        </w:r>
      </w:ins>
      <w:r w:rsidRPr="0061729B">
        <w:rPr>
          <w:sz w:val="21"/>
          <w:szCs w:val="21"/>
        </w:rPr>
      </w:r>
      <w:ins w:id="69" w:author="Kahini Mehta" w:date="2022-04-28T13:22:00Z">
        <w:r w:rsidRPr="00F71B42">
          <w:rPr>
            <w:sz w:val="21"/>
            <w:szCs w:val="21"/>
            <w:rPrChange w:id="70" w:author="Kahini Mehta" w:date="2022-04-28T13:23:00Z">
              <w:rPr/>
            </w:rPrChange>
          </w:rPr>
          <w:fldChar w:fldCharType="separate"/>
        </w:r>
        <w:r w:rsidRPr="00F71B42">
          <w:rPr>
            <w:rStyle w:val="Hyperlink"/>
            <w:color w:val="2E2E2E"/>
            <w:sz w:val="22"/>
            <w:szCs w:val="22"/>
            <w:rPrChange w:id="71" w:author="Kahini Mehta" w:date="2022-04-28T13:23:00Z">
              <w:rPr>
                <w:rStyle w:val="Hyperlink"/>
                <w:rFonts w:ascii="Georgia" w:hAnsi="Georgia"/>
                <w:color w:val="2E2E2E"/>
                <w:sz w:val="27"/>
                <w:szCs w:val="27"/>
              </w:rPr>
            </w:rPrChange>
          </w:rPr>
          <w:t>precuneus</w:t>
        </w:r>
        <w:r w:rsidRPr="00F71B42">
          <w:rPr>
            <w:sz w:val="21"/>
            <w:szCs w:val="21"/>
            <w:rPrChange w:id="72" w:author="Kahini Mehta" w:date="2022-04-28T13:23:00Z">
              <w:rPr/>
            </w:rPrChange>
          </w:rPr>
          <w:fldChar w:fldCharType="end"/>
        </w:r>
        <w:r w:rsidRPr="00F71B42">
          <w:rPr>
            <w:color w:val="2E2E2E"/>
            <w:sz w:val="22"/>
            <w:szCs w:val="22"/>
            <w:rPrChange w:id="73" w:author="Kahini Mehta" w:date="2022-04-28T13:23:00Z">
              <w:rPr>
                <w:rFonts w:ascii="Georgia" w:hAnsi="Georgia"/>
                <w:color w:val="2E2E2E"/>
                <w:sz w:val="27"/>
                <w:szCs w:val="27"/>
              </w:rPr>
            </w:rPrChange>
          </w:rPr>
          <w:t>, and inferior frontal gyrus (i.e., an immediacy effect).</w:t>
        </w:r>
      </w:ins>
    </w:p>
    <w:p w14:paraId="4D4A98E8" w14:textId="60962910" w:rsidR="00F71B42" w:rsidRDefault="00F71B42" w:rsidP="00F71B42">
      <w:pPr>
        <w:pStyle w:val="ListParagraph"/>
        <w:numPr>
          <w:ilvl w:val="0"/>
          <w:numId w:val="4"/>
        </w:numPr>
        <w:jc w:val="both"/>
        <w:rPr>
          <w:ins w:id="74" w:author="Kahini Mehta" w:date="2022-04-28T13:24:00Z"/>
          <w:color w:val="000000" w:themeColor="text1"/>
          <w:shd w:val="clear" w:color="auto" w:fill="FFFFFF"/>
        </w:rPr>
      </w:pPr>
      <w:ins w:id="75" w:author="Kahini Mehta" w:date="2022-04-28T13:23:00Z">
        <w:r>
          <w:rPr>
            <w:color w:val="000000" w:themeColor="text1"/>
            <w:shd w:val="clear" w:color="auto" w:fill="FFFFFF"/>
          </w:rPr>
          <w:fldChar w:fldCharType="begin"/>
        </w:r>
        <w:r>
          <w:rPr>
            <w:color w:val="000000" w:themeColor="text1"/>
            <w:shd w:val="clear" w:color="auto" w:fill="FFFFFF"/>
          </w:rPr>
          <w:instrText xml:space="preserve"> HYPERLINK "</w:instrText>
        </w:r>
        <w:r w:rsidRPr="00F71B42">
          <w:rPr>
            <w:color w:val="000000" w:themeColor="text1"/>
            <w:shd w:val="clear" w:color="auto" w:fill="FFFFFF"/>
          </w:rPr>
          <w:instrText>https://www.nature.com/articles/s41598-017-11109-z</w:instrText>
        </w:r>
        <w:r>
          <w:rPr>
            <w:color w:val="000000" w:themeColor="text1"/>
            <w:shd w:val="clear" w:color="auto" w:fill="FFFFFF"/>
          </w:rPr>
          <w:instrText xml:space="preserve">" </w:instrText>
        </w:r>
      </w:ins>
      <w:r>
        <w:rPr>
          <w:color w:val="000000" w:themeColor="text1"/>
          <w:shd w:val="clear" w:color="auto" w:fill="FFFFFF"/>
        </w:rPr>
      </w:r>
      <w:ins w:id="76" w:author="Kahini Mehta" w:date="2022-04-28T13:23:00Z">
        <w:r>
          <w:rPr>
            <w:color w:val="000000" w:themeColor="text1"/>
            <w:shd w:val="clear" w:color="auto" w:fill="FFFFFF"/>
          </w:rPr>
          <w:fldChar w:fldCharType="separate"/>
        </w:r>
        <w:r w:rsidRPr="006027FE">
          <w:rPr>
            <w:rStyle w:val="Hyperlink"/>
            <w:shd w:val="clear" w:color="auto" w:fill="FFFFFF"/>
          </w:rPr>
          <w:t>https://www.nature.com/articles/s41598-017-11109-z</w:t>
        </w:r>
        <w:r>
          <w:rPr>
            <w:color w:val="000000" w:themeColor="text1"/>
            <w:shd w:val="clear" w:color="auto" w:fill="FFFFFF"/>
          </w:rPr>
          <w:fldChar w:fldCharType="end"/>
        </w:r>
        <w:r>
          <w:rPr>
            <w:color w:val="000000" w:themeColor="text1"/>
            <w:shd w:val="clear" w:color="auto" w:fill="FFFFFF"/>
          </w:rPr>
          <w:t xml:space="preserve"> : DAC, dlPFC</w:t>
        </w:r>
      </w:ins>
      <w:ins w:id="77" w:author="Kahini Mehta" w:date="2022-04-28T13:29:00Z">
        <w:r>
          <w:rPr>
            <w:color w:val="000000" w:themeColor="text1"/>
            <w:shd w:val="clear" w:color="auto" w:fill="FFFFFF"/>
          </w:rPr>
          <w:t xml:space="preserve"> (large sample)</w:t>
        </w:r>
      </w:ins>
    </w:p>
    <w:p w14:paraId="3B325E1C" w14:textId="6076E92E" w:rsidR="00F71B42" w:rsidRPr="00F71B42" w:rsidRDefault="00F71B42">
      <w:pPr>
        <w:pStyle w:val="ListParagraph"/>
        <w:numPr>
          <w:ilvl w:val="0"/>
          <w:numId w:val="4"/>
        </w:numPr>
        <w:jc w:val="both"/>
        <w:rPr>
          <w:ins w:id="78" w:author="Kahini Mehta" w:date="2022-04-28T13:17:00Z"/>
          <w:color w:val="000000" w:themeColor="text1"/>
          <w:shd w:val="clear" w:color="auto" w:fill="FFFFFF"/>
          <w:rPrChange w:id="79" w:author="Kahini Mehta" w:date="2022-04-28T13:18:00Z">
            <w:rPr>
              <w:ins w:id="80" w:author="Kahini Mehta" w:date="2022-04-28T13:17:00Z"/>
              <w:shd w:val="clear" w:color="auto" w:fill="FFFFFF"/>
            </w:rPr>
          </w:rPrChange>
        </w:rPr>
        <w:pPrChange w:id="81" w:author="Kahini Mehta" w:date="2022-04-28T13:18:00Z">
          <w:pPr>
            <w:jc w:val="both"/>
          </w:pPr>
        </w:pPrChange>
      </w:pPr>
      <w:ins w:id="82" w:author="Kahini Mehta" w:date="2022-04-28T13:24:00Z">
        <w:r>
          <w:rPr>
            <w:color w:val="000000" w:themeColor="text1"/>
            <w:shd w:val="clear" w:color="auto" w:fill="FFFFFF"/>
          </w:rPr>
          <w:fldChar w:fldCharType="begin"/>
        </w:r>
        <w:r>
          <w:rPr>
            <w:color w:val="000000" w:themeColor="text1"/>
            <w:shd w:val="clear" w:color="auto" w:fill="FFFFFF"/>
          </w:rPr>
          <w:instrText xml:space="preserve"> HYPERLINK "</w:instrText>
        </w:r>
        <w:r w:rsidRPr="00F71B42">
          <w:rPr>
            <w:color w:val="000000" w:themeColor="text1"/>
            <w:shd w:val="clear" w:color="auto" w:fill="FFFFFF"/>
          </w:rPr>
          <w:instrText>https://www.sciencedirect.com/science/article/pii/S1878929313000686</w:instrText>
        </w:r>
        <w:r>
          <w:rPr>
            <w:color w:val="000000" w:themeColor="text1"/>
            <w:shd w:val="clear" w:color="auto" w:fill="FFFFFF"/>
          </w:rPr>
          <w:instrText xml:space="preserve">" </w:instrText>
        </w:r>
      </w:ins>
      <w:r>
        <w:rPr>
          <w:color w:val="000000" w:themeColor="text1"/>
          <w:shd w:val="clear" w:color="auto" w:fill="FFFFFF"/>
        </w:rPr>
      </w:r>
      <w:ins w:id="83" w:author="Kahini Mehta" w:date="2022-04-28T13:24:00Z">
        <w:r>
          <w:rPr>
            <w:color w:val="000000" w:themeColor="text1"/>
            <w:shd w:val="clear" w:color="auto" w:fill="FFFFFF"/>
          </w:rPr>
          <w:fldChar w:fldCharType="separate"/>
        </w:r>
        <w:r w:rsidRPr="006027FE">
          <w:rPr>
            <w:rStyle w:val="Hyperlink"/>
            <w:shd w:val="clear" w:color="auto" w:fill="FFFFFF"/>
          </w:rPr>
          <w:t>https://www.sciencedirect.com/science/article/pii/S1878929313000686</w:t>
        </w:r>
        <w:r>
          <w:rPr>
            <w:color w:val="000000" w:themeColor="text1"/>
            <w:shd w:val="clear" w:color="auto" w:fill="FFFFFF"/>
          </w:rPr>
          <w:fldChar w:fldCharType="end"/>
        </w:r>
        <w:r>
          <w:rPr>
            <w:color w:val="000000" w:themeColor="text1"/>
            <w:shd w:val="clear" w:color="auto" w:fill="FFFFFF"/>
          </w:rPr>
          <w:t xml:space="preserve">  - left ventromedial caudate </w:t>
        </w:r>
      </w:ins>
    </w:p>
    <w:p w14:paraId="48132A0C" w14:textId="4A48DDBB" w:rsidR="00F71B42" w:rsidRDefault="00F71B42" w:rsidP="00BA1B7E">
      <w:pPr>
        <w:jc w:val="both"/>
        <w:rPr>
          <w:ins w:id="84" w:author="Kahini Mehta" w:date="2022-04-28T13:17:00Z"/>
          <w:color w:val="000000" w:themeColor="text1"/>
          <w:shd w:val="clear" w:color="auto" w:fill="FFFFFF"/>
        </w:rPr>
      </w:pPr>
      <w:ins w:id="85" w:author="Kahini Mehta" w:date="2022-04-28T13:31:00Z">
        <w:r>
          <w:rPr>
            <w:color w:val="000000" w:themeColor="text1"/>
            <w:shd w:val="clear" w:color="auto" w:fill="FFFFFF"/>
          </w:rPr>
          <w:t xml:space="preserve">Basically, not a lot of consensus. </w:t>
        </w:r>
      </w:ins>
    </w:p>
    <w:p w14:paraId="2FF3345F" w14:textId="77777777" w:rsidR="00F71B42" w:rsidRDefault="00F71B42" w:rsidP="00BA1B7E">
      <w:pPr>
        <w:jc w:val="both"/>
        <w:rPr>
          <w:ins w:id="86" w:author="Kahini Mehta" w:date="2022-04-28T13:17:00Z"/>
          <w:color w:val="000000" w:themeColor="text1"/>
          <w:shd w:val="clear" w:color="auto" w:fill="FFFFFF"/>
        </w:rPr>
      </w:pPr>
    </w:p>
    <w:p w14:paraId="269EEE8E" w14:textId="14213478" w:rsidR="00EF5077" w:rsidRPr="00476B34" w:rsidRDefault="00BA1B7E" w:rsidP="00BA1B7E">
      <w:pPr>
        <w:jc w:val="both"/>
        <w:rPr>
          <w:color w:val="000000" w:themeColor="text1"/>
          <w:shd w:val="clear" w:color="auto" w:fill="FFFFFF"/>
        </w:rPr>
      </w:pPr>
      <w:del w:id="87" w:author="Kahini Mehta" w:date="2022-04-28T13:17:00Z">
        <w:r w:rsidDel="00F71B42">
          <w:rPr>
            <w:color w:val="000000" w:themeColor="text1"/>
            <w:shd w:val="clear" w:color="auto" w:fill="FFFFFF"/>
          </w:rPr>
          <w:delText xml:space="preserve">Existing studies have </w:delText>
        </w:r>
        <w:r w:rsidR="004D3293" w:rsidDel="00F71B42">
          <w:rPr>
            <w:color w:val="000000" w:themeColor="text1"/>
            <w:shd w:val="clear" w:color="auto" w:fill="FFFFFF"/>
          </w:rPr>
          <w:delText>implicated</w:delText>
        </w:r>
        <w:r w:rsidR="00D270B7" w:rsidDel="00F71B42">
          <w:rPr>
            <w:color w:val="000000" w:themeColor="text1"/>
            <w:shd w:val="clear" w:color="auto" w:fill="FFFFFF"/>
          </w:rPr>
          <w:delText xml:space="preserve"> intra and inter</w:delText>
        </w:r>
        <w:r w:rsidR="004D3293" w:rsidDel="00F71B42">
          <w:rPr>
            <w:color w:val="000000" w:themeColor="text1"/>
            <w:shd w:val="clear" w:color="auto" w:fill="FFFFFF"/>
          </w:rPr>
          <w:delText xml:space="preserve">connectivity </w:delText>
        </w:r>
        <w:r w:rsidR="00D270B7" w:rsidDel="00F71B42">
          <w:rPr>
            <w:color w:val="000000" w:themeColor="text1"/>
            <w:shd w:val="clear" w:color="auto" w:fill="FFFFFF"/>
          </w:rPr>
          <w:delText xml:space="preserve">of </w:delText>
        </w:r>
        <w:r w:rsidR="00FB4258" w:rsidDel="00F71B42">
          <w:rPr>
            <w:color w:val="000000" w:themeColor="text1"/>
            <w:shd w:val="clear" w:color="auto" w:fill="FFFFFF"/>
          </w:rPr>
          <w:delText>d</w:delText>
        </w:r>
        <w:r w:rsidR="004D3293" w:rsidDel="00F71B42">
          <w:rPr>
            <w:color w:val="000000" w:themeColor="text1"/>
            <w:shd w:val="clear" w:color="auto" w:fill="FFFFFF"/>
          </w:rPr>
          <w:delText xml:space="preserve">efault </w:delText>
        </w:r>
        <w:r w:rsidR="00FB4258" w:rsidDel="00F71B42">
          <w:rPr>
            <w:color w:val="000000" w:themeColor="text1"/>
            <w:shd w:val="clear" w:color="auto" w:fill="FFFFFF"/>
          </w:rPr>
          <w:delText>m</w:delText>
        </w:r>
        <w:r w:rsidR="004D3293" w:rsidDel="00F71B42">
          <w:rPr>
            <w:color w:val="000000" w:themeColor="text1"/>
            <w:shd w:val="clear" w:color="auto" w:fill="FFFFFF"/>
          </w:rPr>
          <w:delText>ode network (</w:delText>
        </w:r>
        <w:r w:rsidR="00D270B7" w:rsidDel="00F71B42">
          <w:rPr>
            <w:color w:val="000000" w:themeColor="text1"/>
            <w:shd w:val="clear" w:color="auto" w:fill="FFFFFF"/>
          </w:rPr>
          <w:delText>DMN</w:delText>
        </w:r>
        <w:r w:rsidR="004D3293" w:rsidDel="00F71B42">
          <w:rPr>
            <w:color w:val="000000" w:themeColor="text1"/>
            <w:shd w:val="clear" w:color="auto" w:fill="FFFFFF"/>
          </w:rPr>
          <w:delText>)</w:delText>
        </w:r>
        <w:r w:rsidR="00D270B7" w:rsidDel="00F71B42">
          <w:rPr>
            <w:color w:val="000000" w:themeColor="text1"/>
            <w:shd w:val="clear" w:color="auto" w:fill="FFFFFF"/>
          </w:rPr>
          <w:delText xml:space="preserve">, </w:delText>
        </w:r>
        <w:r w:rsidR="00FB4258" w:rsidDel="00F71B42">
          <w:rPr>
            <w:color w:val="000000" w:themeColor="text1"/>
            <w:shd w:val="clear" w:color="auto" w:fill="FFFFFF"/>
          </w:rPr>
          <w:delText>sensorimotor</w:delText>
        </w:r>
        <w:r w:rsidR="004D3293" w:rsidDel="00F71B42">
          <w:rPr>
            <w:color w:val="000000" w:themeColor="text1"/>
            <w:shd w:val="clear" w:color="auto" w:fill="FFFFFF"/>
          </w:rPr>
          <w:delText xml:space="preserve"> network (</w:delText>
        </w:r>
        <w:commentRangeStart w:id="88"/>
        <w:r w:rsidR="00D270B7" w:rsidDel="00F71B42">
          <w:rPr>
            <w:color w:val="000000" w:themeColor="text1"/>
            <w:shd w:val="clear" w:color="auto" w:fill="FFFFFF"/>
          </w:rPr>
          <w:delText>SMN</w:delText>
        </w:r>
        <w:commentRangeEnd w:id="88"/>
        <w:r w:rsidR="004D3293" w:rsidDel="00F71B42">
          <w:rPr>
            <w:rStyle w:val="CommentReference"/>
          </w:rPr>
          <w:commentReference w:id="88"/>
        </w:r>
        <w:r w:rsidR="004D3293" w:rsidDel="00F71B42">
          <w:rPr>
            <w:color w:val="000000" w:themeColor="text1"/>
            <w:shd w:val="clear" w:color="auto" w:fill="FFFFFF"/>
          </w:rPr>
          <w:delText>)</w:delText>
        </w:r>
        <w:r w:rsidR="00D270B7" w:rsidDel="00F71B42">
          <w:rPr>
            <w:color w:val="000000" w:themeColor="text1"/>
            <w:shd w:val="clear" w:color="auto" w:fill="FFFFFF"/>
          </w:rPr>
          <w:delText xml:space="preserve">, </w:delText>
        </w:r>
        <w:r w:rsidR="00FB4258" w:rsidDel="00F71B42">
          <w:rPr>
            <w:color w:val="000000" w:themeColor="text1"/>
            <w:shd w:val="clear" w:color="auto" w:fill="FFFFFF"/>
          </w:rPr>
          <w:delText>f</w:delText>
        </w:r>
        <w:r w:rsidR="004D3293" w:rsidDel="00F71B42">
          <w:rPr>
            <w:color w:val="000000" w:themeColor="text1"/>
            <w:shd w:val="clear" w:color="auto" w:fill="FFFFFF"/>
          </w:rPr>
          <w:delText>ronto-</w:delText>
        </w:r>
        <w:r w:rsidR="00FB4258" w:rsidDel="00F71B42">
          <w:rPr>
            <w:color w:val="000000" w:themeColor="text1"/>
            <w:shd w:val="clear" w:color="auto" w:fill="FFFFFF"/>
          </w:rPr>
          <w:delText>p</w:delText>
        </w:r>
        <w:r w:rsidR="004D3293" w:rsidDel="00F71B42">
          <w:rPr>
            <w:color w:val="000000" w:themeColor="text1"/>
            <w:shd w:val="clear" w:color="auto" w:fill="FFFFFF"/>
          </w:rPr>
          <w:delText xml:space="preserve">arietal network (FPN) and </w:delText>
        </w:r>
        <w:r w:rsidR="00D270B7" w:rsidDel="00F71B42">
          <w:rPr>
            <w:color w:val="000000" w:themeColor="text1"/>
            <w:shd w:val="clear" w:color="auto" w:fill="FFFFFF"/>
          </w:rPr>
          <w:delText>valuation</w:delText>
        </w:r>
        <w:r w:rsidR="004D3293" w:rsidDel="00F71B42">
          <w:rPr>
            <w:color w:val="000000" w:themeColor="text1"/>
            <w:shd w:val="clear" w:color="auto" w:fill="FFFFFF"/>
          </w:rPr>
          <w:delText xml:space="preserve">-specific regions to underlie </w:delText>
        </w:r>
        <w:r w:rsidR="00D270B7" w:rsidDel="00F71B42">
          <w:rPr>
            <w:color w:val="000000" w:themeColor="text1"/>
            <w:shd w:val="clear" w:color="auto" w:fill="FFFFFF"/>
          </w:rPr>
          <w:delText>impulsivity in youths</w:delText>
        </w:r>
        <w:r w:rsidR="006B3222" w:rsidDel="00F71B42">
          <w:rPr>
            <w:color w:val="000000" w:themeColor="text1"/>
            <w:shd w:val="clear" w:color="auto" w:fill="FFFFFF"/>
          </w:rPr>
          <w:delText xml:space="preserve"> </w:delText>
        </w:r>
        <w:r w:rsidR="00ED1859" w:rsidDel="00F71B42">
          <w:rPr>
            <w:color w:val="000000" w:themeColor="text1"/>
            <w:shd w:val="clear" w:color="auto" w:fill="FFFFFF"/>
          </w:rPr>
          <w:fldChar w:fldCharType="begin"/>
        </w:r>
        <w:r w:rsidR="00ED1859" w:rsidDel="00F71B42">
          <w:rPr>
            <w:color w:val="000000" w:themeColor="text1"/>
            <w:shd w:val="clear" w:color="auto" w:fill="FFFFFF"/>
          </w:rPr>
          <w:delInstrText xml:space="preserve"> ADDIN ZOTERO_ITEM CSL_CITATION {"citationID":"yn5wojVk","properties":{"formattedCitation":"(Shannon et al., 2011; Davis et al., 2013; Li et al., 2013; Bos et al., 2015)","plainCitation":"(Shannon et al., 2011; Davis et al., 2013; Li et al., 2013; Bos et al., 2015)","noteIndex":0},"citationItems":[{"id":88,"uris":["http://zotero.org/users/1967564/items/3SJ4AL64"],"uri":["http://zotero.org/users/1967564/items/3SJ4AL64"],"itemData":{"id":88,"type":"article-journal","abstract":"Teenagers are often impulsive. In some cases this is a phase of normal development; in other cases impulsivity contributes to criminal behavior. Using functional magnetic resonance imaging, we examined resting-state functional connectivity among brain systems and behavioral measures of impulsivity in 107 juveniles incarcerated in a high-security facility. In less-impulsive juveniles and normal controls, motor planning regions were correlated with brain networks associated with spatial attention and executive control. In more-impulsive juveniles, these same regions correlated with the default-mode network, a constellation of brain areas associated with spontaneous, unconstrained, self-referential cognition. The strength of these brain–behavior relationships was sufficient to predict impulsivity scores at the individual level. Our data suggest that increased functional connectivity of motor-planning regions with networks subserving unconstrained, self-referential cognition, rather than those subserving executive control, heightens the predisposition to impulsive behavior in juvenile offenders. To further explore the relationship between impulsivity and neural development, we studied functional connectivity in the same motor-planning regions in 95 typically developing individuals across a wide age span. The change in functional connectivity with age mirrored that of impulsivity: younger subjects tended to exhibit functional connectivity similar to the more-impulsive incarcerated juveniles, whereas older subjects exhibited a less-impulsive pattern. This observation suggests that impulsivity in the offender population is a consequence of a delay in typical development, rather than a distinct abnormality.","container-title":"Proceedings of the National Academy of Sciences","DOI":"10.1073/pnas.1108241108","ISSN":"0027-8424, 1091-6490","issue":"27","journalAbbreviation":"PNAS","language":"en","note":"publisher: National Academy of Sciences\nsection: Biological Sciences\nPMID: 21709236","page":"11241-11245","source":"www.pnas.org","title":"Premotor functional connectivity predicts impulsivity in juvenile offenders","volume":"108","author":[{"family":"Shannon","given":"Benjamin J."},{"family":"Raichle","given":"Marcus E."},{"family":"Snyder","given":"Abraham Z."},{"family":"Fair","given":"Damien A."},{"family":"Mills","given":"Kathryn L."},{"family":"Zhang","given":"Dongyang"},{"family":"Bache","given":"Kevin"},{"family":"Calhoun","given":"Vince D."},{"family":"Nigg","given":"Joel T."},{"family":"Nagel","given":"Bonnie J."},{"family":"Stevens","given":"Alexander A."},{"family":"Kiehl","given":"Kent A."}],"issued":{"date-parts":[["2011",7,5]]}}},{"id":257,"uris":["http://zotero.org/users/1967564/items/ARCSYT7R"],"uri":["http://zotero.org/users/1967564/items/ARCSYT7R"],"itemData":{"id":257,"type":"article-journal","abstract":"Abstract.  Impulsivity is a complex trait associated with a range of maladaptive behaviors, including many forms of psychopathology. Previous research has impli","container-title":"Cerebral Cortex","DOI":"10.1093/cercor/bhs126","ISSN":"1047-3211","issue":"6","journalAbbreviation":"Cereb Cortex","language":"en","page":"1444-1452","source":"academic.oup.com","title":"Impulsivity and the Modular Organization of Resting-State Neural Networks","volume":"23","author":[{"family":"Davis","given":"F. Caroline"},{"family":"Knodt","given":"Annchen R."},{"family":"Sporns","given":"Olaf"},{"family":"Lahey","given":"Benjamin B."},{"family":"Zald","given":"David H."},{"family":"Brigidi","given":"Bart D."},{"family":"Hariri","given":"Ahmad R."}],"issued":{"date-parts":[["2013",6,1]]}}},{"id":242,"uris":["http://zotero.org/users/1967564/items/XGFQ2GVC"],"uri":["http://zotero.org/users/1967564/items/XGFQ2GVC"],"itemData":{"id":242,"type":"article-journal","abstract":"Increasing neuroimaging evidence suggests an association between impulsive decision-making behavior and task-related brain activity. However, the relationship between impulsivity in decision-making and resting-state brain activity remains unknown. To address this issue, we used functional MRI to record brain activity from human adults during a resting state and during a delay discounting task (DDT) that requires choosing between an immediate smaller reward and a larger delayed reward. In experiment I, we identified four DDT-related brain networks. The money network (the striatum, posterior cingulate cortex, etc.) and the time network (the medial and dorsolateral prefrontal cortices, etc.) were associated with the valuation process; the frontoparietal network and the dorsal anterior cingulate cortex–anterior insular cortex network were related to the choice process. Moreover, we found that the resting-state functional connectivity of the brain regions in these networks was significantly correlated with participants' discounting rate, a behavioral index of impulsivity during the DDT. In experiment II, we tested an independent group of subjects and demonstrated that this resting-state functional connectivity was able to predict individuals' discounting rates. Together, these findings suggest that resting-state functional organization of the human brain may be a biomarker of impulsivity and can predict economic decision-making behavior.","container-title":"Journal of Neuroscience","DOI":"10.1523/JNEUROSCI.1342-12.2013","ISSN":"0270-6474, 1529-2401","issue":"11","journalAbbreviation":"J. Neurosci.","language":"en","note":"PMID: 23486959","page":"4886-4895","source":"www.jneurosci.org","title":"Resting-State Functional Connectivity Predicts Impulsivity in Economic Decision-Making","volume":"33","author":[{"family":"Li","given":"Nan"},{"family":"Ma","given":"Ning"},{"family":"Liu","given":"Ying"},{"family":"He","given":"Xiao-Song"},{"family":"Sun","given":"De-Lin"},{"family":"Fu","given":"Xian-Ming"},{"family":"Zhang","given":"Xiaochu"},{"family":"Han","given":"Shihui"},{"family":"Zhang","given":"Da-Ren"}],"issued":{"date-parts":[["2013",3,13]]}}},{"id":771,"uris":["http://zotero.org/users/1967564/items/7YTQBA6E"],"uri":["http://zotero.org/users/1967564/items/7YTQBA6E"],"itemData":{"id":771,"type":"article-journal","abstract":"Adolescence is a developmental period associated with an increase in impulsivity. Impulsivity is a multidimensional construct, and in this study we focus on one of the underlying components: impatience. Impatience can result from (i) disregard of future outcomes and/or (ii) oversensitivity to immediate rewards, but it is not known which of these evaluative processes underlie developmental changes. To distinguish between these two causes, we investigated developmental changes in the structural and functional connectivity of different frontostriatal tracts. We report that adolescents were more impatient on an intertemporal choice task and reported less future orientation, but not more present hedonism, than young adults. Developmental increases in structural connectivity strength in the right dorsolateral prefrontal tract were related to increased negative functional coupling with the striatum and an age-related decrease in discount rates. Our results suggest that mainly increased control, and the integration of future-oriented thought, drives the reduction in impatience across adolescence.","container-title":"Proceedings of the National Academy of Sciences","DOI":"10.1073/pnas.1423095112","ISSN":"0027-8424, 1091-6490","issue":"29","journalAbbreviation":"PNAS","language":"en","note":"publisher: National Academy of Sciences\nsection: PNAS Plus\nPMID: 26100897","page":"E3765-E3774","source":"www.pnas.org","title":"Adolescent impatience decreases with increased frontostriatal connectivity","volume":"112","author":[{"family":"Bos","given":"Wouter","dropping-particle":"van den"},{"family":"Rodriguez","given":"Christian A."},{"family":"Schweitzer","given":"Julie B."},{"family":"McClure","given":"Samuel M."}],"issued":{"date-parts":[["2015",7,21]]}}}],"schema":"https://github.com/citation-style-language/schema/raw/master/csl-citation.json"} </w:delInstrText>
        </w:r>
        <w:r w:rsidR="00ED1859" w:rsidDel="00F71B42">
          <w:rPr>
            <w:color w:val="000000" w:themeColor="text1"/>
            <w:shd w:val="clear" w:color="auto" w:fill="FFFFFF"/>
          </w:rPr>
          <w:fldChar w:fldCharType="separate"/>
        </w:r>
        <w:r w:rsidR="00ED1859" w:rsidDel="00F71B42">
          <w:rPr>
            <w:noProof/>
            <w:color w:val="000000" w:themeColor="text1"/>
            <w:shd w:val="clear" w:color="auto" w:fill="FFFFFF"/>
          </w:rPr>
          <w:delText>(Shannon et al., 2011; Davis et al., 2013; Li et al., 2013; Bos et al., 2015)</w:delText>
        </w:r>
        <w:r w:rsidR="00ED1859" w:rsidDel="00F71B42">
          <w:rPr>
            <w:color w:val="000000" w:themeColor="text1"/>
            <w:shd w:val="clear" w:color="auto" w:fill="FFFFFF"/>
          </w:rPr>
          <w:fldChar w:fldCharType="end"/>
        </w:r>
        <w:r w:rsidR="00D270B7" w:rsidDel="00F71B42">
          <w:rPr>
            <w:color w:val="000000" w:themeColor="text1"/>
            <w:shd w:val="clear" w:color="auto" w:fill="FFFFFF"/>
          </w:rPr>
          <w:delText xml:space="preserve">.  </w:delText>
        </w:r>
      </w:del>
      <w:r>
        <w:rPr>
          <w:color w:val="000000" w:themeColor="text1"/>
          <w:shd w:val="clear" w:color="auto" w:fill="FFFFFF"/>
        </w:rPr>
        <w:t xml:space="preserve">However, it is notable that most prior studies have been limited by smaller samples that used </w:t>
      </w:r>
      <w:r w:rsidR="00CC4017" w:rsidRPr="00476B34">
        <w:rPr>
          <w:color w:val="000000" w:themeColor="text1"/>
          <w:shd w:val="clear" w:color="auto" w:fill="FFFFFF"/>
        </w:rPr>
        <w:t xml:space="preserve">seed-based analyses restricted </w:t>
      </w:r>
      <w:r w:rsidR="00B01327" w:rsidRPr="00476B34">
        <w:rPr>
          <w:color w:val="000000" w:themeColor="text1"/>
          <w:shd w:val="clear" w:color="auto" w:fill="FFFFFF"/>
        </w:rPr>
        <w:t xml:space="preserve">to </w:t>
      </w:r>
      <w:r>
        <w:rPr>
          <w:color w:val="000000" w:themeColor="text1"/>
          <w:shd w:val="clear" w:color="auto" w:fill="FFFFFF"/>
        </w:rPr>
        <w:t>specific</w:t>
      </w:r>
      <w:r w:rsidR="00CC4017" w:rsidRPr="00476B34">
        <w:rPr>
          <w:color w:val="000000" w:themeColor="text1"/>
          <w:shd w:val="clear" w:color="auto" w:fill="FFFFFF"/>
        </w:rPr>
        <w:t xml:space="preserve"> brain regions</w:t>
      </w:r>
      <w:r>
        <w:rPr>
          <w:color w:val="000000" w:themeColor="text1"/>
          <w:shd w:val="clear" w:color="auto" w:fill="FFFFFF"/>
        </w:rPr>
        <w:t xml:space="preserve"> that were selected </w:t>
      </w:r>
      <w:r>
        <w:rPr>
          <w:i/>
          <w:iCs/>
          <w:color w:val="000000" w:themeColor="text1"/>
          <w:shd w:val="clear" w:color="auto" w:fill="FFFFFF"/>
        </w:rPr>
        <w:t>a priori</w:t>
      </w:r>
      <w:ins w:id="89" w:author="Kahini Mehta" w:date="2022-04-28T13:33:00Z">
        <w:r w:rsidR="00F71B42">
          <w:rPr>
            <w:color w:val="000000" w:themeColor="text1"/>
            <w:shd w:val="clear" w:color="auto" w:fill="FFFFFF"/>
          </w:rPr>
          <w:t xml:space="preserve"> see Wang et al 2017</w:t>
        </w:r>
      </w:ins>
      <w:r>
        <w:rPr>
          <w:color w:val="000000" w:themeColor="text1"/>
          <w:shd w:val="clear" w:color="auto" w:fill="FFFFFF"/>
        </w:rPr>
        <w:t xml:space="preserve">.  As DD is a complex </w:t>
      </w:r>
      <w:r w:rsidR="00ED1859">
        <w:rPr>
          <w:color w:val="000000" w:themeColor="text1"/>
          <w:shd w:val="clear" w:color="auto" w:fill="FFFFFF"/>
        </w:rPr>
        <w:t>cognitive process</w:t>
      </w:r>
      <w:r>
        <w:rPr>
          <w:color w:val="000000" w:themeColor="text1"/>
          <w:shd w:val="clear" w:color="auto" w:fill="FFFFFF"/>
        </w:rPr>
        <w:t xml:space="preserve"> that engages multiple brain networks, such studies may not capture</w:t>
      </w:r>
      <w:r w:rsidR="002D7AFE" w:rsidRPr="00476B34">
        <w:rPr>
          <w:color w:val="000000" w:themeColor="text1"/>
          <w:shd w:val="clear" w:color="auto" w:fill="FFFFFF"/>
        </w:rPr>
        <w:t xml:space="preserve"> important </w:t>
      </w:r>
      <w:r>
        <w:rPr>
          <w:color w:val="000000" w:themeColor="text1"/>
          <w:shd w:val="clear" w:color="auto" w:fill="FFFFFF"/>
        </w:rPr>
        <w:t>differences in connectivity that are distributed across the cortex</w:t>
      </w:r>
      <w:r w:rsidR="00260F8F">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{"citationID":"Lo9CF502","properties":{"formattedCitation":"(Wang et al., 2016; Korponay et al., 2017; Xu et al., 2019)","plainCitation":"(Wang et al., 2016; Korponay et al., 2017; Xu et al., 2019)","noteIndex":0},"citationItems":[{"id":259,"uris":["http://zotero.org/users/1967564/items/NH67EW7G"],"uri":["http://zotero.org/users/1967564/items/NH67EW7G"],"itemData":{"id":259,"type":"article-journal","abstract":"There is a growing consensus that impulsivity is a multifaceted construct that comprises several components such as impulsive choice and impulsive action. Although impulsive choice and impulsive action have been shown to be the common characteristics of some impulsivity-related psychiatric disorders, surprisingly few studies have directly compared their neural correlates and addressed the question whether they involve common or distinct neural correlates. We addressed this important empirical gap using an individual differences approach that could characterize the functional relevance of neural networks in behaviors. A large sample (n=227) of college students was tested with the delay discounting and stop-signal tasks, and their performances were correlated with the neuroanatomical (gray matter volume, GMV) and functional (resting-state functional connectivity, RSFC) measures, using multivariate pattern analysis (MVPA) and 10-fold cross-validation. Behavioral results showed no significant correlation between impulsive choice measured by discounting rate (k) and impulsive action measured by stop signal reaction time (SSRT). The GMVs in the right frontal pole (FP) and left middle frontal gyrus (MFG) were predictive of k, but not SSRT. In contrast, the GMVs in the right inferior frontal gyrus (IFG), supplementary motor area (SMA), and anterior cingulate cortex (ACC) could predict individuals' SSRT, but not k. RSFC analysis using the FP and right IFG as seed regions revealed two distinct networks that correspond well to the “waiting” and “stopping” systems, respectively. Furthermore, the RSFC between the FP and ventromedial prefrontal cortex (VMPFC) was predictive of k, whereas the RSFC between the IFG and pre-SMA was predictive of SSRT. These results demonstrate clearly neural dissociations between impulsive choice and impulsive action, provide new insights into the nature of impulsivity, and have implications for impulsivity-related disorders.","container-title":"NeuroImage","DOI":"10.1016/j.neuroimage.2016.04.010","ISSN":"1053-8119","journalAbbreviation":"NeuroImage","language":"en","page":"540-549","source":"ScienceDirect","title":"Dissociated neural substrates underlying impulsive choice and impulsive action","volume":"134","author":[{"family":"Wang","given":"Qiang"},{"family":"Chen","given":"Chunhui"},{"family":"Cai","given":"Ying"},{"family":"Li","given":"Siyao"},{"family":"Zhao","given":"Xiao"},{"family":"Zheng","given":"Li"},{"family":"Zhang","given":"Hanqi"},{"family":"Liu","given":"Jing"},{"family":"Chen","given":"Chuansheng"},{"family":"Xue","given":"Gui"}],"issued":{"date-parts":[["2016",7,1]]}}},{"id":251,"uris":["http://zotero.org/users/1967564/items/V8D2V55A"],"uri":["http://zotero.org/users/1967564/items/V8D2V55A"],"itemData":{"id":251,"type":"article-journal","abstract":"Abstract.  Psychopathy is a personality disorder characterized by callous lack of empathy, impulsive antisocial behavior, and criminal recidivism. Studies of br","container-title":"Social Cognitive and Affective Neuroscience","DOI":"10.1093/scan/nsx042","ISSN":"1749-5016","issue":"7","journalAbbreviation":"Soc Cogn Affect Neurosci","language":"en","page":"1169-1178","source":"academic.oup.com","title":"Impulsive-antisocial psychopathic traits linked to increased volume and functional connectivity within prefrontal cortex","volume":"12","author":[{"family":"Korponay","given":"Cole"},{"family":"Pujara","given":"Maia"},{"family":"Deming","given":"Philip"},{"family":"Philippi","given":"Carissa"},{"family":"Decety","given":"Jean"},{"family":"Kosson","given":"David S."},{"family":"Kiehl","given":"Kent A."},{"family":"Koenigs","given":"Michael"}],"issued":{"date-parts":[["2017",7,1]]}}},{"id":260,"uris":["http://zotero.org/users/1967564/items/B4HXSTAL"],"uri":["http://zotero.org/users/1967564/items/B4HXSTAL"],"itemData":{"id":260,"type":"article-journal","abstract":"People inevitably make decisions between short-term and long-term consequences across domains like education, health and economics. In this kind of decision, the tendency to discount the value of later-larger rewards with increasing delays is defined as delay discounting (DD). A recent review has suggested that three neural systems which respectively responsible for valuation, prospection and cognitive control (e.g., ventromedial prefrontal cortex [vmPFC], hippocampus, precuneus and dorsolateral prefrontal cortex [dlPFC]) could interact with each other flexibly to have impacts on DD. However, to date, there is little attention paid on the connection between the DD and the dynamic interaction of brain regions.To tackle this issue, we investigate the relationship between the DD and the time-varying connectivity among brain regions in two samples of young adults. Results in sample 1 found that the DD was negatively correlated with the temporal variability of functional connectivity [FC] between the vmPFC and precuneus, and between the vmPFC and the left superior frontal gyrus. And the temporal variabilities of FC between the ventral striatum and right dlPFC, and between the ventral striatum and dorsomedial prefrontal cortex were also negatively related to DD. Furthermore, the main results were well replicated and validated in another sample using different analysis parameters. Overall, our findings reveal that temporal fluctuation of FC within default mode and fronto-striatal circuits can favor for prospecting future, cognitive control and valuation of delayed incentives, and this flexible connectivity patterns generally have association with preference for future outcomes.","container-title":"Behavioural Brain Research","DOI":"10.1016/j.bbr.2019.112111","ISSN":"0166-4328","journalAbbreviation":"Behavioural Brain Research","language":"en","page":"112111","source":"ScienceDirect","title":"The preference for future outcomes correlates with the temporal variability of functional connectivity among brain regions","volume":"375","author":[{"family":"Xu","given":"Ting"},{"family":"Chen","given":"Zhiyi"},{"family":"Feng","given":"Tingyong"}],"issued":{"date-parts":[["2019",12,16]]}}}],"schema":"https://github.com/citation-style-language/schema/raw/master/csl-citation.json"}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(Wang et al., 201</w:t>
      </w:r>
      <w:ins w:id="90" w:author="Kahini Mehta" w:date="2022-04-28T13:33:00Z">
        <w:r w:rsidR="00F71B42">
          <w:rPr>
            <w:noProof/>
            <w:color w:val="000000" w:themeColor="text1"/>
            <w:shd w:val="clear" w:color="auto" w:fill="FFFFFF"/>
          </w:rPr>
          <w:t>6</w:t>
        </w:r>
      </w:ins>
      <w:del w:id="91" w:author="Kahini Mehta" w:date="2022-04-28T13:32:00Z">
        <w:r w:rsidR="00ED1859" w:rsidDel="00F71B42">
          <w:rPr>
            <w:noProof/>
            <w:color w:val="000000" w:themeColor="text1"/>
            <w:shd w:val="clear" w:color="auto" w:fill="FFFFFF"/>
          </w:rPr>
          <w:delText>6</w:delText>
        </w:r>
      </w:del>
      <w:r w:rsidR="00ED1859">
        <w:rPr>
          <w:noProof/>
          <w:color w:val="000000" w:themeColor="text1"/>
          <w:shd w:val="clear" w:color="auto" w:fill="FFFFFF"/>
        </w:rPr>
        <w:t>; Korponay et al., 2017; Xu et al., 2019)</w:t>
      </w:r>
      <w:r w:rsidR="00ED1859">
        <w:rPr>
          <w:color w:val="000000" w:themeColor="text1"/>
          <w:shd w:val="clear" w:color="auto" w:fill="FFFFFF"/>
        </w:rPr>
        <w:fldChar w:fldCharType="end"/>
      </w:r>
      <w:r w:rsidR="00CC4017" w:rsidRPr="00476B34">
        <w:rPr>
          <w:color w:val="000000" w:themeColor="text1"/>
          <w:shd w:val="clear" w:color="auto" w:fill="FFFFFF"/>
        </w:rPr>
        <w:t xml:space="preserve">. </w:t>
      </w:r>
    </w:p>
    <w:p w14:paraId="19627F49" w14:textId="405605B7" w:rsidR="00CC4017" w:rsidRDefault="00447D4D" w:rsidP="00822DB8">
      <w:pPr>
        <w:jc w:val="both"/>
        <w:rPr>
          <w:ins w:id="92" w:author="Kahini Mehta" w:date="2022-04-28T13:40:00Z"/>
          <w:color w:val="000000" w:themeColor="text1"/>
          <w:shd w:val="clear" w:color="auto" w:fill="FFFFFF"/>
        </w:rPr>
      </w:pPr>
      <w:r w:rsidRPr="00476B34">
        <w:rPr>
          <w:color w:val="000000" w:themeColor="text1"/>
        </w:rPr>
        <w:lastRenderedPageBreak/>
        <w:t xml:space="preserve">         </w:t>
      </w:r>
      <w:r w:rsidR="00CC4017" w:rsidRPr="00476B34">
        <w:rPr>
          <w:color w:val="000000" w:themeColor="text1"/>
        </w:rPr>
        <w:t xml:space="preserve">Accordingly, </w:t>
      </w:r>
      <w:r w:rsidR="00BA1B7E">
        <w:rPr>
          <w:color w:val="000000" w:themeColor="text1"/>
        </w:rPr>
        <w:t>here we</w:t>
      </w:r>
      <w:r w:rsidR="00CC4017" w:rsidRPr="00476B34">
        <w:rPr>
          <w:color w:val="000000" w:themeColor="text1"/>
        </w:rPr>
        <w:t xml:space="preserve"> investigate</w:t>
      </w:r>
      <w:r w:rsidR="00BA1B7E">
        <w:rPr>
          <w:color w:val="000000" w:themeColor="text1"/>
        </w:rPr>
        <w:t>d</w:t>
      </w:r>
      <w:r w:rsidR="00CC4017" w:rsidRPr="00476B34">
        <w:rPr>
          <w:color w:val="000000" w:themeColor="text1"/>
          <w:shd w:val="clear" w:color="auto" w:fill="FFFFFF"/>
        </w:rPr>
        <w:t xml:space="preserve"> how individual differences in DD are associated with differences in patterns of </w:t>
      </w:r>
      <w:r w:rsidR="00BA1B7E">
        <w:rPr>
          <w:color w:val="000000" w:themeColor="text1"/>
          <w:shd w:val="clear" w:color="auto" w:fill="FFFFFF"/>
        </w:rPr>
        <w:t>FC</w:t>
      </w:r>
      <w:r w:rsidR="00CC4017" w:rsidRPr="00476B34">
        <w:rPr>
          <w:color w:val="000000" w:themeColor="text1"/>
          <w:shd w:val="clear" w:color="auto" w:fill="FFFFFF"/>
        </w:rPr>
        <w:t xml:space="preserve"> during adolescence. </w:t>
      </w:r>
      <w:r w:rsidR="002D7AFE" w:rsidRPr="00476B34">
        <w:rPr>
          <w:color w:val="000000" w:themeColor="text1"/>
          <w:shd w:val="clear" w:color="auto" w:fill="FFFFFF"/>
        </w:rPr>
        <w:t>W</w:t>
      </w:r>
      <w:r w:rsidR="00CC4017" w:rsidRPr="00476B34">
        <w:rPr>
          <w:color w:val="000000" w:themeColor="text1"/>
          <w:shd w:val="clear" w:color="auto" w:fill="FFFFFF"/>
        </w:rPr>
        <w:t>e capitalized on a large sample of 307 youths imaged as part of the Philadelphia Neurodevelopmental Cohort</w:t>
      </w:r>
      <w:r w:rsidR="00ED1859">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{"citationID":"eBsmSjLX","properties":{"formattedCitation":"(Satterthwaite et al., 2014, 2016)","plainCitation":"(Satterthwaite et al., 2014, 2016)","noteIndex":0},"citationItems":[{"id":219,"uris":["http://zotero.org/users/1967564/items/7VU8JEF2"],"uri":["http://zotero.org/users/1967564/items/7VU8JEF2"],"itemData":{"id":219,"type":"article-journal","abstract":"The Philadelphia Neurodevelopmental Cohort (PNC) is a large-scale, NIMH funded initiative to understand how brain maturation mediates cognitive development and vulnerability to psychiatric illness, and understand how genetics impacts this process. As part of this study, 1445 adolescents ages 8–21 at enrollment underwent multimodal neuroimaging. Here, we highlight the conceptual basis for the effort, the study design, and the measures available in the dataset. We focus on neuroimaging measures obtained, including T1-weighted structural neuroimaging, diffusion tensor imaging, perfusion neuroimaging using arterial spin labeling, functional imaging tasks of working memory and emotion identification, and resting state imaging of functional connectivity. Furthermore, we provide characteristics regarding the final sample acquired. Finally, we describe mechanisms in place for data sharing that will allow the PNC to become a freely available public resource to advance our understanding of normal and pathological brain development.","container-title":"NeuroImage","DOI":"10.1016/j.neuroimage.2013.07.064","ISSN":"1053-8119","journalAbbreviation":"NeuroImage","language":"en","page":"544-553","source":"ScienceDirect","title":"Neuroimaging of the Philadelphia Neurodevelopmental Cohort","volume":"86","author":[{"family":"Satterthwaite","given":"Theodore D."},{"family":"Elliott","given":"Mark A."},{"family":"Ruparel","given":"Kosha"},{"family":"Loughead","given":"James"},{"family":"Prabhakaran","given":"Karthik"},{"family":"Calkins","given":"Monica E."},{"family":"Hopson","given":"Ryan"},{"family":"Jackson","given":"Chad"},{"family":"Keefe","given":"Jack"},{"family":"Riley","given":"Marisa"},{"family":"Mentch","given":"Frank D."},{"family":"Sleiman","given":"Patrick"},{"family":"Verma","given":"Ragini"},{"family":"Davatzikos","given":"Christos"},{"family":"Hakonarson","given":"Hakon"},{"family":"Gur","given":"Ruben C."},{"family":"Gur","given":"Raquel E."}],"issued":{"date-parts":[["2014",2,1]]}}},{"id":220,"uris":["http://zotero.org/users/1967564/items/8L34NIZI"],"uri":["http://zotero.org/users/1967564/items/8L34NIZI"],"itemData":{"id":220,"type":"article-journal","abstract":"The Philadelphia Neurodevelopmental Cohort (PNC) is a large-scale study of child development that combines neuroimaging, diverse clinical and cognitive phenotypes, and genomics. Data from this rich resource is now publicly available through the Database of Genotypes and Phenotypes (dbGaP). Here we focus on the data from the PNC that is available through dbGaP and describe how users can access this data, which is evolving to be a significant resource for the broader neuroscience community for studies of normal and abnormal neurodevelopment.","collection-title":"Sharing the wealth: Brain Imaging Repositories in 2015","container-title":"NeuroImage","DOI":"10.1016/j.neuroimage.2015.03.056","ISSN":"1053-8119","journalAbbreviation":"NeuroImage","language":"en","page":"1115-1119","source":"ScienceDirect","title":"The Philadelphia Neurodevelopmental Cohort: A publicly available resource for the study of normal and abnormal brain development in youth","title-short":"The Philadelphia Neurodevelopmental Cohort","volume":"124","author":[{"family":"Satterthwaite","given":"Theodore D."},{"family":"Connolly","given":"John J."},{"family":"Ruparel","given":"Kosha"},{"family":"Calkins","given":"Monica E."},{"family":"Jackson","given":"Chad"},{"family":"Elliott","given":"Mark A."},{"family":"Roalf","given":"David R."},{"family":"Hopson","given":"Ryan"},{"family":"Prabhakaran","given":"Karthik"},{"family":"Behr","given":"Meckenzie"},{"family":"Qiu","given":"Haijun"},{"family":"Mentch","given":"Frank D."},{"family":"Chiavacci","given":"Rosetta"},{"family":"Sleiman","given":"Patrick M. A."},{"family":"Gur","given":"Ruben C."},{"family":"Hakonarson","given":"Hakon"},{"family":"Gur","given":"Raquel E."}],"issued":{"date-parts":[["2016",1,1]]}}}],"schema":"https://github.com/citation-style-language/schema/raw/master/csl-citation.json"}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(Satterthwaite et al., 2014, 2016)</w:t>
      </w:r>
      <w:r w:rsidR="00ED1859">
        <w:rPr>
          <w:color w:val="000000" w:themeColor="text1"/>
          <w:shd w:val="clear" w:color="auto" w:fill="FFFFFF"/>
        </w:rPr>
        <w:fldChar w:fldCharType="end"/>
      </w:r>
      <w:r w:rsidR="00CC4017" w:rsidRPr="00476B34">
        <w:rPr>
          <w:color w:val="000000" w:themeColor="text1"/>
          <w:shd w:val="clear" w:color="auto" w:fill="FFFFFF"/>
        </w:rPr>
        <w:t xml:space="preserve"> that completed a </w:t>
      </w:r>
      <w:r w:rsidR="00EF5077" w:rsidRPr="00476B34">
        <w:rPr>
          <w:color w:val="000000" w:themeColor="text1"/>
          <w:shd w:val="clear" w:color="auto" w:fill="FFFFFF"/>
        </w:rPr>
        <w:t>DD</w:t>
      </w:r>
      <w:r w:rsidR="00CC4017" w:rsidRPr="00476B34">
        <w:rPr>
          <w:color w:val="000000" w:themeColor="text1"/>
          <w:shd w:val="clear" w:color="auto" w:fill="FFFFFF"/>
        </w:rPr>
        <w:t xml:space="preserve"> task and </w:t>
      </w:r>
      <w:r w:rsidR="00BA1B7E">
        <w:rPr>
          <w:color w:val="000000" w:themeColor="text1"/>
          <w:shd w:val="clear" w:color="auto" w:fill="FFFFFF"/>
        </w:rPr>
        <w:t>were imaged using</w:t>
      </w:r>
      <w:r w:rsidR="00BA1B7E" w:rsidRPr="00476B34">
        <w:rPr>
          <w:color w:val="000000" w:themeColor="text1"/>
          <w:shd w:val="clear" w:color="auto" w:fill="FFFFFF"/>
        </w:rPr>
        <w:t xml:space="preserve"> </w:t>
      </w:r>
      <w:r w:rsidR="00CC4017" w:rsidRPr="00476B34">
        <w:rPr>
          <w:color w:val="000000" w:themeColor="text1"/>
          <w:shd w:val="clear" w:color="auto" w:fill="FFFFFF"/>
        </w:rPr>
        <w:t>resting</w:t>
      </w:r>
      <w:r w:rsidR="007E7999" w:rsidRPr="00476B34">
        <w:rPr>
          <w:color w:val="000000" w:themeColor="text1"/>
          <w:shd w:val="clear" w:color="auto" w:fill="FFFFFF"/>
        </w:rPr>
        <w:t>-</w:t>
      </w:r>
      <w:r w:rsidR="00CC4017" w:rsidRPr="00476B34">
        <w:rPr>
          <w:color w:val="000000" w:themeColor="text1"/>
          <w:shd w:val="clear" w:color="auto" w:fill="FFFFFF"/>
        </w:rPr>
        <w:t>state fMRI. To overcome limitations of region of interest and seed-restricted analyses, we conducted a connectome-wide association study (CWAS</w:t>
      </w:r>
      <w:r w:rsidR="00463673">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{"citationID":"JQ9ZNOFT","properties":{"formattedCitation":"(Shehzad et al., 2014)","plainCitation":"(Shehzad et al., 2014)","noteIndex":0},"citationItems":[{"id":200,"uris":["http://zotero.org/users/1967564/items/H763NJQV"],"uri":["http://zotero.org/users/1967564/items/H763NJQV"],"itemData":{"id":200,"type":"article-journal","abstract":"The identification of phenotypic associations in high-dimensional brain 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 Here, we propose a computationally efficient, data-driven technique for connectome-wide association studies (CWAS) that provides a comprehensive voxel-wise survey of brain-behavior relationships across the connectome; the approach identifies voxels whose whole-brain connectivity patterns vary significantly with a phenotypic variable. Using resting state fMRI data, we demonstrate the utility of our analytic framework by identifying significant connectivity-phenotype relationships for full-scale IQ and assessing their overlap with existent neuroimaging findings, as synthesized by openly available automated meta-analysis (www.neurosynth.org). The results appeared to be robust to the removal of nuisance covariates (i.e., mean connectivity, global signal, and motion) and varying brain resolution (i.e., voxelwise results are highly similar to results using 800 parcellations). We show that CWAS findings can be used to guide subsequent seed-based correlation analyses. Finally, we demonstrate the applicability of the approach by examining CWAS for three additional datasets, each encompassing a distinct phenotypic variable: neurotypical development, Attention-Deficit/Hyperactivity Disorder diagnostic status, and L-DOPA pharmacological manipulation. For each phenotype, our approach to CWAS identified distinct connectome-wide association profiles, not previously attainable in a single study utilizing traditional univariate approaches. As a computationally efficient, extensible, and scalable method, our CWAS framework can accelerate the discovery of brain-behavior relationships in the connectome.","container-title":"NeuroImage","DOI":"10.1016/j.neuroimage.2014.02.024","ISSN":"1095-9572","journalAbbreviation":"Neuroimage","language":"eng","note":"PMID: 24583255\nPMCID: PMC4138049","page":"74-94","source":"PubMed","title":"A multivariate distance-based analytic framework for connectome-wide association studies","volume":"93 Pt 1","author":[{"family":"Shehzad","given":"Zarrar"},{"family":"Kelly","given":"Clare"},{"family":"Reiss","given":"Philip T."},{"family":"Cameron Craddock","given":"R."},{"family":"Emerson","given":"John W."},{"family":"McMahon","given":"Katie"},{"family":"Copland","given":"David A."},{"family":"Castellanos","given":"F. Xavier"},{"family":"Milham","given":"Michael P."}],"issued":{"date-parts":[["2014",6]]}}}],"schema":"https://github.com/citation-style-language/schema/raw/master/csl-citation.json"}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Shehzad et al., 2014)</w:t>
      </w:r>
      <w:r w:rsidR="00ED1859">
        <w:rPr>
          <w:color w:val="000000" w:themeColor="text1"/>
          <w:shd w:val="clear" w:color="auto" w:fill="FFFFFF"/>
        </w:rPr>
        <w:fldChar w:fldCharType="end"/>
      </w:r>
      <w:r w:rsidR="00CC4017" w:rsidRPr="00476B34">
        <w:rPr>
          <w:color w:val="000000" w:themeColor="text1"/>
          <w:shd w:val="clear" w:color="auto" w:fill="FFFFFF"/>
        </w:rPr>
        <w:t xml:space="preserve"> </w:t>
      </w:r>
      <w:r w:rsidR="00610545">
        <w:rPr>
          <w:color w:val="000000" w:themeColor="text1"/>
          <w:shd w:val="clear" w:color="auto" w:fill="FFFFFF"/>
        </w:rPr>
        <w:t>which searches for changes in the multivariate pattern of connectivity at each location in the brain</w:t>
      </w:r>
      <w:r w:rsidR="00E84E01">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{"citationID":"BZcIlryP","properties":{"formattedCitation":"(Shehzad et al., 2014; Satterthwaite et al., 2015; Sharma et al., 2017)","plainCitation":"(Shehzad et al., 2014; Satterthwaite et al., 2015; Sharma et al., 2017)","noteIndex":0},"citationItems":[{"id":200,"uris":["http://zotero.org/users/1967564/items/H763NJQV"],"uri":["http://zotero.org/users/1967564/items/H763NJQV"],"itemData":{"id":200,"type":"article-journal","abstract":"The identification of phenotypic associations in high-dimensional brain 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 Here, we propose a computationally efficient, data-driven technique for connectome-wide association studies (CWAS) that provides a comprehensive voxel-wise survey of brain-behavior relationships across the connectome; the approach identifies voxels whose whole-brain connectivity patterns vary significantly with a phenotypic variable. Using resting state fMRI data, we demonstrate the utility of our analytic framework by identifying significant connectivity-phenotype relationships for full-scale IQ and assessing their overlap with existent neuroimaging findings, as synthesized by openly available automated meta-analysis (www.neurosynth.org). The results appeared to be robust to the removal of nuisance covariates (i.e., mean connectivity, global signal, and motion) and varying brain resolution (i.e., voxelwise results are highly similar to results using 800 parcellations). We show that CWAS findings can be used to guide subsequent seed-based correlation analyses. Finally, we demonstrate the applicability of the approach by examining CWAS for three additional datasets, each encompassing a distinct phenotypic variable: neurotypical development, Attention-Deficit/Hyperactivity Disorder diagnostic status, and L-DOPA pharmacological manipulation. For each phenotype, our approach to CWAS identified distinct connectome-wide association profiles, not previously attainable in a single study utilizing traditional univariate approaches. As a computationally efficient, extensible, and scalable method, our CWAS framework can accelerate the discovery of brain-behavior relationships in the connectome.","container-title":"NeuroImage","DOI":"10.1016/j.neuroimage.2014.02.024","ISSN":"1095-9572","journalAbbreviation":"Neuroimage","language":"eng","note":"PMID: 24583255\nPMCID: PMC4138049","page":"74-94","source":"PubMed","title":"A multivariate distance-based analytic framework for connectome-wide association studies","volume":"93 Pt 1","author":[{"family":"Shehzad","given":"Zarrar"},{"family":"Kelly","given":"Clare"},{"family":"Reiss","given":"Philip T."},{"family":"Cameron Craddock","given":"R."},{"family":"Emerson","given":"John W."},{"family":"McMahon","given":"Katie"},{"family":"Copland","given":"David A."},{"family":"Castellanos","given":"F. Xavier"},{"family":"Milham","given":"Michael P."}],"issued":{"date-parts":[["2014",6]]}}},{"id":202,"uris":["http://zotero.org/users/1967564/items/SZIIK3WA"],"uri":["http://zotero.org/users/1967564/items/SZIIK3WA"],"itemData":{"id":202,"type":"article-journal","abstract":"Adults with psychotic disorders have dysconnectivity in critical brain networks, including the default mode (DM) and the cingulo-opercular (CO) networks. However, it is unknown whether such deficits are present in youth with less severe symptoms. We conducted a multivariate connectome-wide association study examining dysconnectivity with resting state functional magnetic resonance imaging in a population-based cohort of 188 youths aged 8–22 years with psychosis-spectrum (PS) symptoms and 204 typically developing (TD) comparators. We found evidence for multi-focal dysconnectivity in PS youths, implicating the bilateral anterior cingulate, frontal pole, medial temporal lobe, opercular cortex and right orbitofrontal cortex. Follow-up seed-based and network-level analyses demonstrated that these results were driven by hyper-connectivity among DM regions and diminished connectivity among CO regions, as well as diminished coupling between frontal and DM regions. Collectively, these results provide novel evidence for functional dysconnectivity in PS youths, which show marked correspondence to abnormalities reported in adults with established psychotic disorders.","container-title":"Molecular Psychiatry","DOI":"10.1038/mp.2015.66","ISSN":"1476-5578","issue":"12","language":"en","note":"number: 12\npublisher: Nature Publishing Group","page":"1508-1515","source":"www.nature.com","title":"Connectome-wide network analysis of youth with Psychosis-Spectrum symptoms","volume":"20","author":[{"family":"Satterthwaite","given":"T. D."},{"family":"Vandekar","given":"S. N."},{"family":"Wolf","given":"D. H."},{"family":"Bassett","given":"D. S."},{"family":"Ruparel","given":"K."},{"family":"Shehzad","given":"Z."},{"family":"Craddock","given":"R. C."},{"family":"Shinohara","given":"R. T."},{"family":"Moore","given":"T. M."},{"family":"Gennatas","given":"E. D."},{"family":"Jackson","given":"C."},{"family":"Roalf","given":"D. R."},{"family":"Milham","given":"M. P."},{"family":"Calkins","given":"M. E."},{"family":"Hakonarson","given":"H."},{"family":"Gur","given":"R. C."},{"family":"Gur","given":"R. E."}],"issued":{"date-parts":[["2015",12]]}}},{"id":201,"uris":["http://zotero.org/users/1967564/items/Y8MUKZYQ"],"uri":["http://zotero.org/users/1967564/items/Y8MUKZYQ"],"itemData":{"id":201,"type":"article-journal","abstract":"Objective:Anhedonia is central to multiple psychiatric disorders and causes substantial disability. A dimensional conceptualization posits that anhedonia severity is related to a transdiagnostic continuum of reward deficits in specific neural networks. Previous functional connectivity studies related to anhedonia have focused on case-control comparisons in specific disorders, using region-specific seed-based analyses. Here, the authors explore the entire functional connectome in relation to reward responsivity across a population of adults with heterogeneous psychopathology.Method:In a sample of 225 adults from five diagnostic groups (major depressive disorder, N=32; bipolar disorder, N=50; schizophrenia, N=51; psychosis risk, N=39; and healthy control subjects, N=53), the authors conducted a connectome-wide analysis examining the relationship between a dimensional measure of reward responsivity (the reward sensitivity subscale of the Behavioral Activation Scale) and resting-state functional connectivity using multivariate distance-based matrix regression.Results:The authors identified foci of dysconnectivity associated with reward responsivity in the nucleus accumbens, the default mode network, and the cingulo-opercular network. Follow-up analyses revealed dysconnectivity among specific large-scale functional networks and their connectivity with the nucleus accumbens. Reward deficits were associated with decreased connectivity between the nucleus accumbens and the default mode network and increased connectivity between the nucleus accumbens and the cingulo-opercular network. In addition, impaired reward responsivity was associated with default mode network hyperconnectivity and diminished connectivity between the default mode network and the cingulo-opercular network.Conclusions:These results emphasize the centrality of the nucleus accumbens in the pathophysiology of reward deficits and suggest that dissociable patterns of connectivity among large-scale networks are critical to the neurobiology of reward dysfunction across clinical diagnostic categories.","container-title":"American Journal of Psychiatry","DOI":"10.1176/appi.ajp.2016.16070774","ISSN":"0002-953X","issue":"7","journalAbbreviation":"AJP","note":"publisher: American Psychiatric Publishing","page":"657-666","source":"ajp.psychiatryonline.org (Atypon)","title":"Common Dimensional Reward Deficits Across Mood and Psychotic Disorders: A Connectome-Wide Association Study","title-short":"Common Dimensional Reward Deficits Across Mood and Psychotic Disorders","volume":"174","author":[{"family":"Sharma","given":"Anup"},{"family":"Wolf","given":"Daniel H."},{"family":"Ciric","given":"Rastko"},{"family":"Kable","given":"Joseph W."},{"family":"Moore","given":"Tyler M."},{"family":"Vandekar","given":"Simon N."},{"family":"Katchmar","given":"Natalie"},{"family":"Daldal","given":"Aylin"},{"family":"Ruparel","given":"Kosha"},{"family":"Davatzikos","given":"Christos"},{"family":"Elliott","given":"Mark A."},{"family":"Calkins","given":"Monica E."},{"family":"Shinohara","given":"Russell T."},{"family":"Bassett","given":"Danielle S."},{"family":"Satterthwaite","given":"Theodore D."}],"issued":{"date-parts":[["2017",1,31]]}}}],"schema":"https://github.com/citation-style-language/schema/raw/master/csl-citation.json"}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(Shehzad et al., 2014; Satterthwaite et al., 2015; Sharma et al., 2017)</w:t>
      </w:r>
      <w:r w:rsidR="00ED1859">
        <w:rPr>
          <w:color w:val="000000" w:themeColor="text1"/>
          <w:shd w:val="clear" w:color="auto" w:fill="FFFFFF"/>
        </w:rPr>
        <w:fldChar w:fldCharType="end"/>
      </w:r>
      <w:r w:rsidR="00CC4017" w:rsidRPr="00476B34">
        <w:rPr>
          <w:color w:val="000000" w:themeColor="text1"/>
          <w:shd w:val="clear" w:color="auto" w:fill="FFFFFF"/>
        </w:rPr>
        <w:t xml:space="preserve">. </w:t>
      </w:r>
      <w:r w:rsidR="00A03735" w:rsidRPr="00476B34">
        <w:rPr>
          <w:color w:val="000000" w:themeColor="text1"/>
          <w:shd w:val="clear" w:color="auto" w:fill="FFFFFF"/>
        </w:rPr>
        <w:t>T</w:t>
      </w:r>
      <w:r w:rsidR="001F3DD5" w:rsidRPr="00476B34">
        <w:rPr>
          <w:color w:val="000000" w:themeColor="text1"/>
          <w:shd w:val="clear" w:color="auto" w:fill="FFFFFF"/>
        </w:rPr>
        <w:t xml:space="preserve">his fully exploratory approach allowed us to uncover novel </w:t>
      </w:r>
      <w:r w:rsidR="00906452" w:rsidRPr="00476B34">
        <w:rPr>
          <w:color w:val="000000" w:themeColor="text1"/>
          <w:shd w:val="clear" w:color="auto" w:fill="FFFFFF"/>
        </w:rPr>
        <w:t>associations</w:t>
      </w:r>
      <w:r w:rsidR="001F3DD5" w:rsidRPr="00476B34">
        <w:rPr>
          <w:color w:val="000000" w:themeColor="text1"/>
          <w:shd w:val="clear" w:color="auto" w:fill="FFFFFF"/>
        </w:rPr>
        <w:t xml:space="preserve"> between DD and </w:t>
      </w:r>
      <w:r w:rsidR="00610545">
        <w:rPr>
          <w:color w:val="000000" w:themeColor="text1"/>
          <w:shd w:val="clear" w:color="auto" w:fill="FFFFFF"/>
        </w:rPr>
        <w:t>FC</w:t>
      </w:r>
      <w:r w:rsidR="001F3DD5" w:rsidRPr="00476B34">
        <w:rPr>
          <w:color w:val="000000" w:themeColor="text1"/>
          <w:shd w:val="clear" w:color="auto" w:fill="FFFFFF"/>
        </w:rPr>
        <w:t xml:space="preserve"> in </w:t>
      </w:r>
      <w:r w:rsidR="00610545">
        <w:rPr>
          <w:color w:val="000000" w:themeColor="text1"/>
          <w:shd w:val="clear" w:color="auto" w:fill="FFFFFF"/>
        </w:rPr>
        <w:t xml:space="preserve">a large sample of </w:t>
      </w:r>
      <w:r w:rsidR="001F3DD5" w:rsidRPr="00476B34">
        <w:rPr>
          <w:color w:val="000000" w:themeColor="text1"/>
          <w:shd w:val="clear" w:color="auto" w:fill="FFFFFF"/>
        </w:rPr>
        <w:t>youth.</w:t>
      </w:r>
    </w:p>
    <w:p w14:paraId="3F2613F3" w14:textId="3D0D0569" w:rsidR="00F71B42" w:rsidRDefault="00F71B42" w:rsidP="00822DB8">
      <w:pPr>
        <w:jc w:val="both"/>
        <w:rPr>
          <w:ins w:id="93" w:author="Kahini Mehta" w:date="2022-04-28T13:40:00Z"/>
          <w:color w:val="000000" w:themeColor="text1"/>
          <w:shd w:val="clear" w:color="auto" w:fill="FFFFFF"/>
        </w:rPr>
      </w:pPr>
    </w:p>
    <w:p w14:paraId="37956363" w14:textId="6AEE98FE" w:rsidR="00F71B42" w:rsidRPr="00476B34" w:rsidRDefault="00F71B42" w:rsidP="00822DB8">
      <w:pPr>
        <w:jc w:val="both"/>
        <w:rPr>
          <w:color w:val="000000" w:themeColor="text1"/>
          <w:shd w:val="clear" w:color="auto" w:fill="FFFFFF"/>
        </w:rPr>
      </w:pPr>
      <w:ins w:id="94" w:author="Kahini Mehta" w:date="2022-04-28T13:40:00Z">
        <w:r>
          <w:rPr>
            <w:color w:val="000000" w:themeColor="text1"/>
            <w:shd w:val="clear" w:color="auto" w:fill="FFFFFF"/>
          </w:rPr>
          <w:t>She</w:t>
        </w:r>
      </w:ins>
      <w:ins w:id="95" w:author="Kahini Mehta" w:date="2022-04-28T13:41:00Z">
        <w:r>
          <w:rPr>
            <w:color w:val="000000" w:themeColor="text1"/>
            <w:shd w:val="clear" w:color="auto" w:fill="FFFFFF"/>
          </w:rPr>
          <w:t xml:space="preserve">hzad: </w:t>
        </w:r>
        <w:r w:rsidRPr="00F71B42">
          <w:rPr>
            <w:color w:val="000000" w:themeColor="text1"/>
            <w:shd w:val="clear" w:color="auto" w:fill="FFFFFF"/>
          </w:rPr>
          <w:t>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w:t>
        </w:r>
      </w:ins>
    </w:p>
    <w:p w14:paraId="20BB9003" w14:textId="5B9FB753" w:rsidR="00CC4017" w:rsidRDefault="00CC4017">
      <w:pPr>
        <w:rPr>
          <w:ins w:id="96" w:author="Kahini Mehta" w:date="2022-04-28T16:26:00Z"/>
          <w:color w:val="000000" w:themeColor="text1"/>
          <w:shd w:val="clear" w:color="auto" w:fill="FFFFFF"/>
        </w:rPr>
        <w:pPrChange w:id="97" w:author="Kahini Mehta" w:date="2022-04-28T16:28:00Z">
          <w:pPr>
            <w:jc w:val="both"/>
          </w:pPr>
        </w:pPrChange>
      </w:pPr>
    </w:p>
    <w:p w14:paraId="1948DE3F" w14:textId="1B82CA5D" w:rsidR="00367262" w:rsidRDefault="00367262">
      <w:pPr>
        <w:rPr>
          <w:ins w:id="98" w:author="Kahini Mehta" w:date="2022-04-28T16:26:00Z"/>
          <w:color w:val="000000" w:themeColor="text1"/>
          <w:shd w:val="clear" w:color="auto" w:fill="FFFFFF"/>
        </w:rPr>
        <w:pPrChange w:id="99" w:author="Kahini Mehta" w:date="2022-04-28T16:28:00Z">
          <w:pPr>
            <w:jc w:val="both"/>
          </w:pPr>
        </w:pPrChange>
      </w:pPr>
    </w:p>
    <w:p w14:paraId="2044787A" w14:textId="77777777" w:rsidR="00470B5A" w:rsidRDefault="00367262" w:rsidP="00367262">
      <w:pPr>
        <w:rPr>
          <w:ins w:id="100" w:author="Kahini Mehta" w:date="2022-04-28T16:30:00Z"/>
          <w:color w:val="000000" w:themeColor="text1"/>
          <w:shd w:val="clear" w:color="auto" w:fill="FFFFFF"/>
        </w:rPr>
      </w:pPr>
      <w:ins w:id="101" w:author="Kahini Mehta" w:date="2022-04-28T16:26:00Z">
        <w:r>
          <w:rPr>
            <w:color w:val="000000" w:themeColor="text1"/>
            <w:shd w:val="clear" w:color="auto" w:fill="FFFFFF"/>
          </w:rPr>
          <w:t>Additional things to ad</w:t>
        </w:r>
      </w:ins>
      <w:ins w:id="102" w:author="Kahini Mehta" w:date="2022-04-28T16:27:00Z">
        <w:r>
          <w:rPr>
            <w:color w:val="000000" w:themeColor="text1"/>
            <w:shd w:val="clear" w:color="auto" w:fill="FFFFFF"/>
          </w:rPr>
          <w:t xml:space="preserve">d: </w:t>
        </w:r>
        <w:r>
          <w:rPr>
            <w:color w:val="000000" w:themeColor="text1"/>
            <w:shd w:val="clear" w:color="auto" w:fill="FFFFFF"/>
          </w:rPr>
          <w:br/>
          <w:t xml:space="preserve">1. </w:t>
        </w:r>
      </w:ins>
      <w:ins w:id="103" w:author="Kahini Mehta" w:date="2022-04-28T16:30:00Z">
        <w:r w:rsidR="00470B5A">
          <w:rPr>
            <w:color w:val="000000" w:themeColor="text1"/>
            <w:shd w:val="clear" w:color="auto" w:fill="FFFFFF"/>
          </w:rPr>
          <w:t>Background behind delay discounting and use</w:t>
        </w:r>
      </w:ins>
    </w:p>
    <w:p w14:paraId="039A2376" w14:textId="784CA31D" w:rsidR="00367262" w:rsidRPr="00476B34" w:rsidRDefault="00367262">
      <w:pPr>
        <w:rPr>
          <w:color w:val="000000" w:themeColor="text1"/>
          <w:shd w:val="clear" w:color="auto" w:fill="FFFFFF"/>
        </w:rPr>
        <w:pPrChange w:id="104" w:author="Kahini Mehta" w:date="2022-04-28T16:28:00Z">
          <w:pPr>
            <w:jc w:val="both"/>
          </w:pPr>
        </w:pPrChange>
      </w:pPr>
    </w:p>
    <w:p w14:paraId="0015731C" w14:textId="77777777" w:rsidR="001F3DD5" w:rsidRPr="00476B34" w:rsidRDefault="001F3DD5" w:rsidP="00822DB8">
      <w:pPr>
        <w:jc w:val="both"/>
        <w:rPr>
          <w:color w:val="000000" w:themeColor="text1"/>
          <w:shd w:val="clear" w:color="auto" w:fill="FFFFFF"/>
        </w:rPr>
      </w:pPr>
    </w:p>
    <w:p w14:paraId="69565100" w14:textId="18C5A4B2" w:rsidR="00CC4017" w:rsidRPr="00162DFE" w:rsidRDefault="00CC4017" w:rsidP="00162DFE">
      <w:pPr>
        <w:rPr>
          <w:b/>
          <w:bCs/>
          <w:caps/>
          <w:color w:val="000000" w:themeColor="text1"/>
        </w:rPr>
      </w:pPr>
      <w:r w:rsidRPr="00476B34">
        <w:rPr>
          <w:b/>
          <w:bCs/>
          <w:caps/>
          <w:color w:val="000000" w:themeColor="text1"/>
        </w:rPr>
        <w:t xml:space="preserve">Methods </w:t>
      </w:r>
    </w:p>
    <w:p w14:paraId="2F6E6C74" w14:textId="77777777" w:rsidR="00CC4017" w:rsidRPr="00476B34" w:rsidRDefault="00CC4017" w:rsidP="00822DB8">
      <w:pPr>
        <w:jc w:val="both"/>
        <w:rPr>
          <w:color w:val="000000" w:themeColor="text1"/>
        </w:rPr>
      </w:pPr>
    </w:p>
    <w:p w14:paraId="3A4376DB" w14:textId="77777777" w:rsidR="00CC4017" w:rsidRPr="00476B34" w:rsidRDefault="00CC4017" w:rsidP="00822DB8">
      <w:pPr>
        <w:jc w:val="both"/>
        <w:rPr>
          <w:color w:val="000000" w:themeColor="text1"/>
        </w:rPr>
      </w:pPr>
      <w:r w:rsidRPr="00476B34">
        <w:rPr>
          <w:bCs/>
          <w:i/>
          <w:color w:val="000000" w:themeColor="text1"/>
        </w:rPr>
        <w:t>Participants</w:t>
      </w:r>
    </w:p>
    <w:p w14:paraId="49338BCC" w14:textId="77777777" w:rsidR="00CC4017" w:rsidRPr="00476B34" w:rsidRDefault="00CC4017" w:rsidP="00822DB8">
      <w:pPr>
        <w:jc w:val="both"/>
        <w:rPr>
          <w:bCs/>
          <w:i/>
          <w:color w:val="000000" w:themeColor="text1"/>
        </w:rPr>
      </w:pPr>
    </w:p>
    <w:p w14:paraId="058C6408" w14:textId="11FBA8D3" w:rsidR="00565B95" w:rsidRPr="00476B34" w:rsidRDefault="00CC4017" w:rsidP="00822DB8">
      <w:pPr>
        <w:jc w:val="both"/>
        <w:rPr>
          <w:color w:val="000000" w:themeColor="text1"/>
        </w:rPr>
      </w:pPr>
      <w:r w:rsidRPr="00476B34">
        <w:rPr>
          <w:color w:val="000000" w:themeColor="text1"/>
        </w:rPr>
        <w:t>This study considered an initial sample of 1,601 youths recruited as part of the Philadelphia Neurodevelopmental Cohort (PNC) who underwent both</w:t>
      </w:r>
      <w:r w:rsidR="00463673">
        <w:rPr>
          <w:color w:val="000000" w:themeColor="text1"/>
        </w:rPr>
        <w:t xml:space="preserve"> neuroimaging</w:t>
      </w:r>
      <w:r w:rsidRPr="00476B34">
        <w:rPr>
          <w:color w:val="000000" w:themeColor="text1"/>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{"citationID":"RjYQTmtC","properties":{"formattedCitation":"(Satterthwaite et al., 2014, 2016)","plainCitation":"(Satterthwaite et al., 2014, 2016)","noteIndex":0},"citationItems":[{"id":219,"uris":["http://zotero.org/users/1967564/items/7VU8JEF2"],"uri":["http://zotero.org/users/1967564/items/7VU8JEF2"],"itemData":{"id":219,"type":"article-journal","abstract":"The Philadelphia Neurodevelopmental Cohort (PNC) is a large-scale, NIMH funded initiative to understand how brain maturation mediates cognitive development and vulnerability to psychiatric illness, and understand how genetics impacts this process. As part of this study, 1445 adolescents ages 8–21 at enrollment underwent multimodal neuroimaging. Here, we highlight the conceptual basis for the effort, the study design, and the measures available in the dataset. We focus on neuroimaging measures obtained, including T1-weighted structural neuroimaging, diffusion tensor imaging, perfusion neuroimaging using arterial spin labeling, functional imaging tasks of working memory and emotion identification, and resting state imaging of functional connectivity. Furthermore, we provide characteristics regarding the final sample acquired. Finally, we describe mechanisms in place for data sharing that will allow the PNC to become a freely available public resource to advance our understanding of normal and pathological brain development.","container-title":"NeuroImage","DOI":"10.1016/j.neuroimage.2013.07.064","ISSN":"1053-8119","journalAbbreviation":"NeuroImage","language":"en","page":"544-553","source":"ScienceDirect","title":"Neuroimaging of the Philadelphia Neurodevelopmental Cohort","volume":"86","author":[{"family":"Satterthwaite","given":"Theodore D."},{"family":"Elliott","given":"Mark A."},{"family":"Ruparel","given":"Kosha"},{"family":"Loughead","given":"James"},{"family":"Prabhakaran","given":"Karthik"},{"family":"Calkins","given":"Monica E."},{"family":"Hopson","given":"Ryan"},{"family":"Jackson","given":"Chad"},{"family":"Keefe","given":"Jack"},{"family":"Riley","given":"Marisa"},{"family":"Mentch","given":"Frank D."},{"family":"Sleiman","given":"Patrick"},{"family":"Verma","given":"Ragini"},{"family":"Davatzikos","given":"Christos"},{"family":"Hakonarson","given":"Hakon"},{"family":"Gur","given":"Ruben C."},{"family":"Gur","given":"Raquel E."}],"issued":{"date-parts":[["2014",2,1]]}}},{"id":220,"uris":["http://zotero.org/users/1967564/items/8L34NIZI"],"uri":["http://zotero.org/users/1967564/items/8L34NIZI"],"itemData":{"id":220,"type":"article-journal","abstract":"The Philadelphia Neurodevelopmental Cohort (PNC) is a large-scale study of child development that combines neuroimaging, diverse clinical and cognitive phenotypes, and genomics. Data from this rich resource is now publicly available through the Database of Genotypes and Phenotypes (dbGaP). Here we focus on the data from the PNC that is available through dbGaP and describe how users can access this data, which is evolving to be a significant resource for the broader neuroscience community for studies of normal and abnormal neurodevelopment.","collection-title":"Sharing the wealth: Brain Imaging Repositories in 2015","container-title":"NeuroImage","DOI":"10.1016/j.neuroimage.2015.03.056","ISSN":"1053-8119","journalAbbreviation":"NeuroImage","language":"en","page":"1115-1119","source":"ScienceDirect","title":"The Philadelphia Neurodevelopmental Cohort: A publicly available resource for the study of normal and abnormal brain development in youth","title-short":"The Philadelphia Neurodevelopmental Cohort","volume":"124","author":[{"family":"Satterthwaite","given":"Theodore D."},{"family":"Connolly","given":"John J."},{"family":"Ruparel","given":"Kosha"},{"family":"Calkins","given":"Monica E."},{"family":"Jackson","given":"Chad"},{"family":"Elliott","given":"Mark A."},{"family":"Roalf","given":"David R."},{"family":"Hopson","given":"Ryan"},{"family":"Prabhakaran","given":"Karthik"},{"family":"Behr","given":"Meckenzie"},{"family":"Qiu","given":"Haijun"},{"family":"Mentch","given":"Frank D."},{"family":"Chiavacci","given":"Rosetta"},{"family":"Sleiman","given":"Patrick M. A."},{"family":"Gur","given":"Ruben C."},{"family":"Hakonarson","given":"Hakon"},{"family":"Gur","given":"Raquel E."}],"issued":{"date-parts":[["2016",1,1]]}}}],"schema":"https://github.com/citation-style-language/schema/raw/master/csl-citation.json"}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(Satterthwaite et al., 2014, 2016)</w:t>
      </w:r>
      <w:r w:rsidR="00ED1859">
        <w:rPr>
          <w:color w:val="000000" w:themeColor="text1"/>
          <w:shd w:val="clear" w:color="auto" w:fill="FFFFFF"/>
        </w:rPr>
        <w:fldChar w:fldCharType="end"/>
      </w:r>
      <w:r w:rsidR="00463673">
        <w:rPr>
          <w:color w:val="000000" w:themeColor="text1"/>
          <w:shd w:val="clear" w:color="auto" w:fill="FFFFFF"/>
        </w:rPr>
        <w:t xml:space="preserve"> </w:t>
      </w:r>
      <w:r w:rsidR="00ED1859" w:rsidRPr="00476B34">
        <w:rPr>
          <w:color w:val="000000" w:themeColor="text1"/>
        </w:rPr>
        <w:t>and neurocognitive</w:t>
      </w:r>
      <w:r w:rsidRPr="00476B34">
        <w:rPr>
          <w:color w:val="000000" w:themeColor="text1"/>
        </w:rPr>
        <w:t xml:space="preserve"> assessment</w:t>
      </w:r>
      <w:r w:rsidR="00ED1859">
        <w:rPr>
          <w:color w:val="000000" w:themeColor="text1"/>
        </w:rPr>
        <w:t xml:space="preserve"> </w:t>
      </w:r>
      <w:r w:rsidR="00ED1859">
        <w:rPr>
          <w:color w:val="000000" w:themeColor="text1"/>
        </w:rPr>
        <w:fldChar w:fldCharType="begin"/>
      </w:r>
      <w:r w:rsidR="00ED1859">
        <w:rPr>
          <w:color w:val="000000" w:themeColor="text1"/>
        </w:rPr>
        <w:instrText xml:space="preserve"> ADDIN ZOTERO_ITEM CSL_CITATION {"citationID":"bksj7IOR","properties":{"formattedCitation":"(Gur et al., 2010, 2012)","plainCitation":"(Gur et al., 2010, 2012)","noteIndex":0},"citationItems":[{"id":218,"uris":["http://zotero.org/users/1967564/items/42X2WUZF"],"uri":["http://zotero.org/users/1967564/items/42X2WUZF"],"itemData":{"id":218,"type":"article-journal","abstract":"There is increased need for efficient computerized methods to collect reliable data on a range of cognitive domains that can be linked to specific brain systems. Such need arises in functional neuroimaging studies, where individual differences in cognitive performance are variables of interest or serve as confounds. In genetic studies of complex behavior, which require particularly large samples, such trait measures can serve as endophenotypes. Traditional neuropsychological tests, based on clinical pathological correlations, are protracted, require extensive training in administration and scoring, and leave lengthy paper trails (double-entry for analysis). We present a computerized battery that takes an average of 1h and provides measures of accuracy and speed on 9 neurocognitive domains. They are cognitive neuroscience-based in that they have been linked experimentally to specific brain systems with functional neuroimaging studies. We describe the process of translating tasks used in functional neuroimaging to tests for assessing individual differences. Data are presented on each test with samples ranging from 139 (81 female) to 536 (311 female) of carefully screened healthy individuals ranging in age from 18 to 84. Item consistency was established with acceptable to high Cronbach alpha coefficients. Inter-item correlations were moderate to high within domain and low to nil across domains, indicating construct validity. Initial criterion validity was demonstrated by sensitivity to sex differences and the effects of age, education and parental education. These results encourage the use of this battery in studies needing an efficient assessment of major neurocognitive domains such as multi-site genetic studies and clinical trials.","container-title":"Journal of Neuroscience Methods","DOI":"10.1016/j.jneumeth.2009.11.017","ISSN":"1872-678X","issue":"2","journalAbbreviation":"J. Neurosci. Methods","language":"eng","note":"PMID: 19945485\nPMCID: PMC2832711","page":"254-262","source":"PubMed","title":"A cognitive neuroscience-based computerized battery for efficient measurement of individual differences: standardization and initial construct validation","title-short":"A cognitive neuroscience-based computerized battery for efficient measurement of individual differences","volume":"187","author":[{"family":"Gur","given":"Ruben C."},{"family":"Richard","given":"Jan"},{"family":"Hughett","given":"Paul"},{"family":"Calkins","given":"Monica E."},{"family":"Macy","given":"Larry"},{"family":"Bilker","given":"Warren B."},{"family":"Brensinger","given":"Colleen"},{"family":"Gur","given":"Raquel E."}],"issued":{"date-parts":[["2010",3,30]]}}},{"id":221,"uris":["http://zotero.org/users/1967564/items/RGVTQAWI"],"uri":["http://zotero.org/users/1967564/items/RGVTQAWI"],"itemData":{"id":221,"type":"article-journal","abstract":"OBJECTIVE: Examine age group effects and sex differences by applying a comprehensive computerized battery of identical behavioral measures linked to brain systems in youths that were already genotyped. Such information is needed to incorporate behavioral data as neuropsychological \"biomarkers\" in large-scale genomic studies.\nMETHOD: We developed and applied a brief computerized neurocognitive battery that provides measures of performance accuracy and response time for executive-control, episodic memory, complex cognition, social cognition, and sensorimotor speed domains. We tested a population-based sample of 3,500 genotyped youths ages 8-21 years.\nRESULTS: Substantial improvement with age occurred for both accuracy and speed, but the rates varied by domain. The most pronounced improvement was noted in executive control functions, specifically attention, and in motor speed, with some effect sizes exceeding 1.8 standard deviation units. The least pronounced age group effect was in memory, where only face memory showed a large effect size on improved accuracy. Sex differences had much smaller effect sizes but were evident, with females outperforming males on attention, word and face memory, reasoning speed, and all social cognition tests and males outperforming females in spatial processing and sensorimotor and motor speed. These sex differences in most domains were seen already at the youngest age groups, and age group × sex interactions indicated divergence at the oldest groups with females becoming faster but less accurate than males.\nCONCLUSIONS: The results indicate that cognitive performance improves substantially in this age span, with large effect sizes that differ by domain. The more pronounced improvement for executive and reasoning domains than for memory suggests that memory capacities have reached their apex before age 8. Performance was sexually modulated and most sex differences were apparent by early adolescence.","container-title":"Neuropsychology","DOI":"10.1037/a0026712","ISSN":"1931-1559","issue":"2","journalAbbreviation":"Neuropsychology","language":"eng","note":"PMID: 22251308\nPMCID: PMC3295891","page":"251-265","source":"PubMed","title":"Age group and sex differences in performance on a computerized neurocognitive battery in children age 8-21","volume":"26","author":[{"family":"Gur","given":"Ruben C."},{"family":"Richard","given":"Jan"},{"family":"Calkins","given":"Monica E."},{"family":"Chiavacci","given":"Rosetta"},{"family":"Hansen","given":"John A."},{"family":"Bilker","given":"Warren B."},{"family":"Loughead","given":"James"},{"family":"Connolly","given":"John J."},{"family":"Qiu","given":"Haijun"},{"family":"Mentch","given":"Frank D."},{"family":"Abou-Sleiman","given":"Patrick M."},{"family":"Hakonarson","given":"Hakon"},{"family":"Gur","given":"Raquel E."}],"issued":{"date-parts":[["2012",3]]}}}],"schema":"https://github.com/citation-style-language/schema/raw/master/csl-citation.json"} </w:instrText>
      </w:r>
      <w:r w:rsidR="00ED1859">
        <w:rPr>
          <w:color w:val="000000" w:themeColor="text1"/>
        </w:rPr>
        <w:fldChar w:fldCharType="separate"/>
      </w:r>
      <w:r w:rsidR="00ED1859">
        <w:rPr>
          <w:noProof/>
          <w:color w:val="000000" w:themeColor="text1"/>
        </w:rPr>
        <w:t>(Gur et al., 2010, 2012)</w:t>
      </w:r>
      <w:r w:rsidR="00ED1859">
        <w:rPr>
          <w:color w:val="000000" w:themeColor="text1"/>
        </w:rPr>
        <w:fldChar w:fldCharType="end"/>
      </w:r>
      <w:r w:rsidR="00ED1859">
        <w:rPr>
          <w:color w:val="000000" w:themeColor="text1"/>
        </w:rPr>
        <w:t xml:space="preserve">. </w:t>
      </w:r>
      <w:r w:rsidRPr="00476B34">
        <w:rPr>
          <w:color w:val="000000" w:themeColor="text1"/>
        </w:rPr>
        <w:t>Of these 1601 youths, 45</w:t>
      </w:r>
      <w:ins w:id="105" w:author="Kahini Mehta" w:date="2022-05-08T12:29:00Z">
        <w:r w:rsidR="00E70BBD">
          <w:rPr>
            <w:color w:val="000000" w:themeColor="text1"/>
          </w:rPr>
          <w:t>2</w:t>
        </w:r>
      </w:ins>
      <w:del w:id="106" w:author="Kahini Mehta" w:date="2022-05-08T12:29:00Z">
        <w:r w:rsidRPr="00476B34" w:rsidDel="00E70BBD">
          <w:rPr>
            <w:color w:val="000000" w:themeColor="text1"/>
          </w:rPr>
          <w:delText>3</w:delText>
        </w:r>
      </w:del>
      <w:r w:rsidRPr="00476B34">
        <w:rPr>
          <w:color w:val="000000" w:themeColor="text1"/>
        </w:rPr>
        <w:t xml:space="preserve"> participants completed a </w:t>
      </w:r>
      <w:r w:rsidR="00C364EF" w:rsidRPr="00476B34">
        <w:rPr>
          <w:color w:val="000000" w:themeColor="text1"/>
        </w:rPr>
        <w:t>behavioral</w:t>
      </w:r>
      <w:r w:rsidR="00906452" w:rsidRPr="00476B34">
        <w:rPr>
          <w:color w:val="000000" w:themeColor="text1"/>
        </w:rPr>
        <w:t xml:space="preserve"> </w:t>
      </w:r>
      <w:r w:rsidRPr="00476B34">
        <w:rPr>
          <w:color w:val="000000" w:themeColor="text1"/>
        </w:rPr>
        <w:t>delay discounting (DD) task</w:t>
      </w:r>
      <w:r w:rsidR="00906452" w:rsidRPr="00476B34">
        <w:rPr>
          <w:color w:val="000000" w:themeColor="text1"/>
        </w:rPr>
        <w:t xml:space="preserve"> outside of the scanning sess</w:t>
      </w:r>
      <w:r w:rsidR="00A03735" w:rsidRPr="00476B34">
        <w:rPr>
          <w:color w:val="000000" w:themeColor="text1"/>
        </w:rPr>
        <w:t>io</w:t>
      </w:r>
      <w:r w:rsidR="00906452" w:rsidRPr="00476B34">
        <w:rPr>
          <w:color w:val="000000" w:themeColor="text1"/>
        </w:rPr>
        <w:t>n</w:t>
      </w:r>
      <w:r w:rsidRPr="00476B34">
        <w:rPr>
          <w:color w:val="000000" w:themeColor="text1"/>
        </w:rPr>
        <w:t>. Of these, twenty-four participants were excluded for the following reasons: health conditions that could impact brain structure (n=19), scanning performed 12 months from the time of DD testing (n=1), inadequate structural image quality (n=3), missing imaging data (n=1)</w:t>
      </w:r>
      <w:r w:rsidR="00906452" w:rsidRPr="00476B34">
        <w:rPr>
          <w:color w:val="000000" w:themeColor="text1"/>
        </w:rPr>
        <w:t>,</w:t>
      </w:r>
      <w:r w:rsidR="00A03735" w:rsidRPr="00476B34">
        <w:rPr>
          <w:color w:val="000000" w:themeColor="text1"/>
        </w:rPr>
        <w:t xml:space="preserve"> excessive in scanner motion (n=119), or </w:t>
      </w:r>
      <w:r w:rsidR="00237CBA" w:rsidRPr="00476B34">
        <w:rPr>
          <w:color w:val="000000" w:themeColor="text1"/>
        </w:rPr>
        <w:t>poor</w:t>
      </w:r>
      <w:r w:rsidR="00237CBA">
        <w:rPr>
          <w:color w:val="000000" w:themeColor="text1"/>
        </w:rPr>
        <w:t xml:space="preserve"> </w:t>
      </w:r>
      <w:r w:rsidR="00237CBA" w:rsidRPr="00476B34">
        <w:rPr>
          <w:color w:val="000000" w:themeColor="text1"/>
        </w:rPr>
        <w:t>quality</w:t>
      </w:r>
      <w:r w:rsidR="00906452" w:rsidRPr="00476B34">
        <w:rPr>
          <w:color w:val="000000" w:themeColor="text1"/>
        </w:rPr>
        <w:t xml:space="preserve"> </w:t>
      </w:r>
      <w:r w:rsidR="00A619AA" w:rsidRPr="00476B34">
        <w:rPr>
          <w:color w:val="000000" w:themeColor="text1"/>
        </w:rPr>
        <w:t>behavioral</w:t>
      </w:r>
      <w:r w:rsidR="00906452" w:rsidRPr="00476B34">
        <w:rPr>
          <w:color w:val="000000" w:themeColor="text1"/>
        </w:rPr>
        <w:t xml:space="preserve"> data (n</w:t>
      </w:r>
      <w:r w:rsidR="00C364EF" w:rsidRPr="00476B34">
        <w:rPr>
          <w:color w:val="000000" w:themeColor="text1"/>
        </w:rPr>
        <w:t>=11</w:t>
      </w:r>
      <w:r w:rsidR="00906452" w:rsidRPr="00476B34">
        <w:rPr>
          <w:color w:val="000000" w:themeColor="text1"/>
        </w:rPr>
        <w:t>)</w:t>
      </w:r>
      <w:r w:rsidR="00A03735" w:rsidRPr="00476B34">
        <w:rPr>
          <w:color w:val="000000" w:themeColor="text1"/>
        </w:rPr>
        <w:t>.</w:t>
      </w:r>
    </w:p>
    <w:p w14:paraId="1F03D4A0" w14:textId="0CB6BD44" w:rsidR="00565B95" w:rsidRPr="00476B34" w:rsidRDefault="00565B95" w:rsidP="00822DB8">
      <w:pPr>
        <w:jc w:val="both"/>
        <w:rPr>
          <w:color w:val="000000" w:themeColor="text1"/>
        </w:rPr>
      </w:pPr>
    </w:p>
    <w:p w14:paraId="25A2F877" w14:textId="7FB43216" w:rsidR="00CC4017" w:rsidRPr="00476B34" w:rsidDel="007312CC" w:rsidRDefault="00565B95" w:rsidP="00565B95">
      <w:pPr>
        <w:jc w:val="both"/>
        <w:rPr>
          <w:del w:id="107" w:author="Kahini Mehta" w:date="2022-05-06T13:51:00Z"/>
          <w:color w:val="000000" w:themeColor="text1"/>
        </w:rPr>
      </w:pPr>
      <w:r w:rsidRPr="00476B34">
        <w:rPr>
          <w:color w:val="000000" w:themeColor="text1"/>
        </w:rPr>
        <w:t xml:space="preserve">We applied </w:t>
      </w:r>
      <w:r w:rsidR="005E2284" w:rsidRPr="00476B34">
        <w:rPr>
          <w:color w:val="000000" w:themeColor="text1"/>
        </w:rPr>
        <w:t>previously defined</w:t>
      </w:r>
      <w:r w:rsidRPr="00476B34">
        <w:rPr>
          <w:color w:val="000000" w:themeColor="text1"/>
        </w:rPr>
        <w:t xml:space="preserve"> procedures for procedures for quality assurance of behavioral data</w:t>
      </w:r>
      <w:r w:rsidR="00CC4017" w:rsidRPr="00476B34">
        <w:rPr>
          <w:color w:val="000000" w:themeColor="text1"/>
        </w:rPr>
        <w:t xml:space="preserve"> </w:t>
      </w:r>
      <w:r w:rsidR="00ED1859">
        <w:rPr>
          <w:color w:val="000000" w:themeColor="text1"/>
        </w:rPr>
        <w:fldChar w:fldCharType="begin"/>
      </w:r>
      <w:r w:rsidR="00ED1859">
        <w:rPr>
          <w:color w:val="000000" w:themeColor="text1"/>
        </w:rPr>
        <w:instrText xml:space="preserve"> ADDIN ZOTERO_ITEM CSL_CITATION {"citationID":"dpMWVB6w","properties":{"formattedCitation":"(Pehlivanova et al., 2018)","plainCitation":"(Pehlivanova et al., 2018)","noteIndex":0},"citationItems":[{"id":222,"uris":["http://zotero.org/users/1967564/items/G2RGQ9ZB"],"uri":["http://zotero.org/users/1967564/items/G2RGQ9ZB"],"itemData":{"id":222,"type":"article-journal","abstract":"Adolescence is characterized by both maturation of brain structure and increased risk of negative outcomes from behaviors associated with impulsive decision-making. One important index of impulsive choice is delay discounting (DD), which measures the tendency to prefer smaller rewards available soon over larger rewards delivered after a delay. However, it remains largely unknown how individual differences in structural brain development may be associated with impulsive choice during adolescence. Leveraging a unique large sample of 427 human youths (208 males and 219 females) imaged as part of the Philadelphia Neurodevelopmental Cohort, we examined associations between delay discounting and cortical thickness within structural covariance networks. These structural networks were derived using non-negative matrix factorization, an advanced multivariate technique for dimensionality reduction, and analyzed using generalized additive models with penalized splines to capture both linear and nonlinear developmental effects. We found that impulsive choice, as measured by greater discounting, was most strongly associated with diminished cortical thickness in structural brain networks that encompassed the ventromedial prefrontal cortex, orbitofrontal cortex, temporal pole, and temporoparietal junction. Furthermore, structural brain networks predicted DD above and beyond cognitive performance. Together, these results suggest that reduced cortical thickness in regions known to be involved in value-based decision-making is a marker of impulsive choice during the critical period of adolescence.\nSIGNIFICANCE STATEMENT Risky behaviors during adolescence, such as initiation of substance use or reckless driving, are a major source of morbidity and mortality. In this study, we present evidence from a large sample of youths that diminished cortical thickness in specific structural brain networks is associated with impulsive choice. Notably, the strongest association between impulsive choice and brain structure was seen in regions implicated in value-based decision-making; namely, the ventromedial prefrontal and orbitofrontal cortices. Moving forward, such neuroanatomical markers of impulsivity may aid in the development of personalized interventions targeted to reduce risk of negative outcomes resulting from impulsivity during adolescence.","container-title":"Journal of Neuroscience","DOI":"10.1523/JNEUROSCI.2200-17.2018","ISSN":"0270-6474, 1529-2401","issue":"10","journalAbbreviation":"J. Neurosci.","language":"en","note":"publisher: Society for Neuroscience\nsection: Research Articles\nPMID: 29440536","page":"2471-2481","source":"www.jneurosci.org","title":"Diminished Cortical Thickness Is Associated with Impulsive Choice in Adolescence","volume":"38","author":[{"family":"Pehlivanova","given":"Marieta"},{"family":"Wolf","given":"Daniel H."},{"family":"Sotiras","given":"Aristeidis"},{"family":"Kaczkurkin","given":"Antonia N."},{"family":"Moore","given":"Tyler M."},{"family":"Ciric","given":"Rastko"},{"family":"Cook","given":"Philip A."},{"family":"Garza","given":"Angel Garcia de La"},{"family":"Rosen","given":"Adon F. G."},{"family":"Ruparel","given":"Kosha"},{"family":"Sharma","given":"Anup"},{"family":"Shinohara","given":"Russell T."},{"family":"Roalf","given":"David R."},{"family":"Gur","given":"Ruben C."},{"family":"Davatzikos","given":"Christos"},{"family":"Gur","given":"Raquel E."},{"family":"Kable","given":"Joseph W."},{"family":"Satterthwaite","given":"Theodore D."}],"issued":{"date-parts":[["2018",3,7]]}}}],"schema":"https://github.com/citation-style-language/schema/raw/master/csl-citation.json"} </w:instrText>
      </w:r>
      <w:r w:rsidR="00ED1859">
        <w:rPr>
          <w:color w:val="000000" w:themeColor="text1"/>
        </w:rPr>
        <w:fldChar w:fldCharType="separate"/>
      </w:r>
      <w:r w:rsidR="00ED1859">
        <w:rPr>
          <w:noProof/>
          <w:color w:val="000000" w:themeColor="text1"/>
        </w:rPr>
        <w:t>(Pehlivanova et al., 2018)</w:t>
      </w:r>
      <w:r w:rsidR="00ED1859">
        <w:rPr>
          <w:color w:val="000000" w:themeColor="text1"/>
        </w:rPr>
        <w:fldChar w:fldCharType="end"/>
      </w:r>
      <w:r w:rsidR="00ED1859">
        <w:rPr>
          <w:noProof/>
          <w:color w:val="000000" w:themeColor="text1"/>
        </w:rPr>
        <w:t>.</w:t>
      </w:r>
      <w:r w:rsidR="00CC4017" w:rsidRPr="00476B34">
        <w:rPr>
          <w:color w:val="000000" w:themeColor="text1"/>
        </w:rPr>
        <w:t xml:space="preserve"> Specifically, each participant’s responses were fit using a logistic regression model, with predictors including the immediate amount, delayed amount, delay, their respective squared terms, and two-way interaction terms. The goodness of </w:t>
      </w:r>
      <w:r w:rsidR="005E2284" w:rsidRPr="00476B34">
        <w:rPr>
          <w:color w:val="000000" w:themeColor="text1"/>
        </w:rPr>
        <w:t>fit of</w:t>
      </w:r>
      <w:r w:rsidR="00CC4017" w:rsidRPr="00476B34">
        <w:rPr>
          <w:color w:val="000000" w:themeColor="text1"/>
        </w:rPr>
        <w:t xml:space="preserve"> this model was assessed using the coefficient of discrimination </w:t>
      </w:r>
      <w:r w:rsidR="00CC4017" w:rsidRPr="00476B34">
        <w:rPr>
          <w:noProof/>
          <w:color w:val="000000" w:themeColor="text1"/>
        </w:rPr>
        <w:t>(Pehlivanova et al., 2018)</w:t>
      </w:r>
      <w:r w:rsidR="00906452" w:rsidRPr="00476B34">
        <w:rPr>
          <w:color w:val="000000" w:themeColor="text1"/>
        </w:rPr>
        <w:t xml:space="preserve">; </w:t>
      </w:r>
      <w:r w:rsidR="00CC4017" w:rsidRPr="00476B34">
        <w:rPr>
          <w:color w:val="000000" w:themeColor="text1"/>
        </w:rPr>
        <w:t>a value less than 0.20</w:t>
      </w:r>
      <w:r w:rsidR="00906452" w:rsidRPr="00476B34">
        <w:rPr>
          <w:color w:val="000000" w:themeColor="text1"/>
        </w:rPr>
        <w:t xml:space="preserve"> indicated </w:t>
      </w:r>
      <w:r w:rsidR="00ED1859" w:rsidRPr="00476B34">
        <w:rPr>
          <w:color w:val="000000" w:themeColor="text1"/>
        </w:rPr>
        <w:t>nearly random</w:t>
      </w:r>
      <w:r w:rsidR="00906452" w:rsidRPr="00476B34">
        <w:rPr>
          <w:color w:val="000000" w:themeColor="text1"/>
        </w:rPr>
        <w:t xml:space="preserve"> </w:t>
      </w:r>
      <w:r w:rsidRPr="00476B34">
        <w:rPr>
          <w:color w:val="000000" w:themeColor="text1"/>
        </w:rPr>
        <w:t>choices</w:t>
      </w:r>
      <w:r w:rsidR="00CC4017" w:rsidRPr="00476B34">
        <w:rPr>
          <w:color w:val="000000" w:themeColor="text1"/>
        </w:rPr>
        <w:t>.</w:t>
      </w:r>
      <w:r w:rsidRPr="00476B34">
        <w:rPr>
          <w:color w:val="000000" w:themeColor="text1"/>
        </w:rPr>
        <w:t xml:space="preserve"> </w:t>
      </w:r>
      <w:r w:rsidR="00E81661" w:rsidRPr="00476B34">
        <w:rPr>
          <w:color w:val="000000" w:themeColor="text1"/>
        </w:rPr>
        <w:t>Similarly</w:t>
      </w:r>
      <w:r w:rsidRPr="00476B34">
        <w:rPr>
          <w:color w:val="000000" w:themeColor="text1"/>
        </w:rPr>
        <w:t>, a</w:t>
      </w:r>
      <w:r w:rsidR="0090436F" w:rsidRPr="00476B34">
        <w:rPr>
          <w:color w:val="000000" w:themeColor="text1"/>
        </w:rPr>
        <w:t>s described in previous work</w:t>
      </w:r>
      <w:r w:rsidR="004E29DB">
        <w:rPr>
          <w:color w:val="000000" w:themeColor="text1"/>
        </w:rPr>
        <w:t xml:space="preserve"> </w:t>
      </w:r>
      <w:r w:rsidR="00ED1859">
        <w:rPr>
          <w:color w:val="000000" w:themeColor="text1"/>
        </w:rPr>
        <w:fldChar w:fldCharType="begin"/>
      </w:r>
      <w:r w:rsidR="00ED1859">
        <w:rPr>
          <w:color w:val="000000" w:themeColor="text1"/>
        </w:rPr>
        <w:instrText xml:space="preserve"> ADDIN ZOTERO_ITEM CSL_CITATION {"citationID":"FENHYiAV","properties":{"formattedCitation":"(Satterthwaite et al., 2013; Ciric et al., 2018)","plainCitation":"(Satterthwaite et al., 2013; Ciric et al., 2018)","noteIndex":0},"citationItems":[{"id":182,"uris":["http://zotero.org/users/1967564/items/PT6B8J9C"],"uri":["http://zotero.org/users/1967564/items/PT6B8J9C"],"itemData":{"id":182,"type":"article-journal","abstract":"Several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removed.","container-title":"NeuroImage","DOI":"10.1016/j.neuroimage.2012.08.052","ISSN":"1053-8119","journalAbbreviation":"NeuroImage","language":"en","page":"240-256","source":"ScienceDirect","title":"An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H."}],"issued":{"date-parts":[["2013",1,1]]}}},{"id":203,"uris":["http://zotero.org/users/1967564/items/PWBCGVXT"],"uri":["http://zotero.org/users/1967564/items/PWBCGVXT"],"itemData":{"id":203,"type":"article-journal","abstract":"Ciric et al. describe a protocol for the removal of motion artifacts from functional MRI data. They introduce a software package that implements common denoising protocols and provides tools for assessing the efficacy of denoising.","container-title":"Nature Protocols","DOI":"10.1038/s41596-018-0065-y","ISSN":"1750-2799","issue":"12","language":"en","note":"number: 12\npublisher: Nature Publishing Group","page":"2801-2826","source":"www.nature.com","title":"Mitigating head motion artifact in functional connectivity MRI","volume":"13","author":[{"family":"Ciric","given":"Rastko"},{"family":"Rosen","given":"Adon F. G."},{"family":"Erus","given":"Guray"},{"family":"Cieslak","given":"Matthew"},{"family":"Adebimpe","given":"Azeez"},{"family":"Cook","given":"Philip A."},{"family":"Bassett","given":"Danielle S."},{"family":"Davatzikos","given":"Christos"},{"family":"Wolf","given":"Daniel H."},{"family":"Satterthwaite","given":"Theodore D."}],"issued":{"date-parts":[["2018",12]]}}}],"schema":"https://github.com/citation-style-language/schema/raw/master/csl-citation.json"} </w:instrText>
      </w:r>
      <w:r w:rsidR="00ED1859">
        <w:rPr>
          <w:color w:val="000000" w:themeColor="text1"/>
        </w:rPr>
        <w:fldChar w:fldCharType="separate"/>
      </w:r>
      <w:r w:rsidR="00ED1859">
        <w:rPr>
          <w:noProof/>
          <w:color w:val="000000" w:themeColor="text1"/>
        </w:rPr>
        <w:t>(Satterthwaite et al., 2013; Ciric et al., 2018)</w:t>
      </w:r>
      <w:r w:rsidR="00ED1859">
        <w:rPr>
          <w:color w:val="000000" w:themeColor="text1"/>
        </w:rPr>
        <w:fldChar w:fldCharType="end"/>
      </w:r>
      <w:r w:rsidR="00A03735" w:rsidRPr="00476B34">
        <w:rPr>
          <w:color w:val="000000" w:themeColor="text1"/>
        </w:rPr>
        <w:t xml:space="preserve"> </w:t>
      </w:r>
      <w:r w:rsidR="0090436F" w:rsidRPr="00476B34">
        <w:rPr>
          <w:color w:val="000000" w:themeColor="text1"/>
        </w:rPr>
        <w:t>a resting-state fMRI data was excluded if mean relative root mean square (RMS) framewise displacement was higher than 0.2mm, or it had more than 20 frames with motion exceeding 0.25mm.</w:t>
      </w:r>
      <w:r w:rsidR="002B1D29" w:rsidRPr="00476B34">
        <w:rPr>
          <w:color w:val="000000" w:themeColor="text1"/>
        </w:rPr>
        <w:t> </w:t>
      </w:r>
      <w:r w:rsidR="00CC4017" w:rsidRPr="00476B34">
        <w:rPr>
          <w:color w:val="000000" w:themeColor="text1"/>
        </w:rPr>
        <w:t xml:space="preserve">Our final sample thus included 307 participants (163 females; age range: 9.67 - 23.58 years old, </w:t>
      </w:r>
      <w:r w:rsidR="00CC4017" w:rsidRPr="00476B34">
        <w:rPr>
          <w:i/>
          <w:color w:val="000000" w:themeColor="text1"/>
        </w:rPr>
        <w:t>M =</w:t>
      </w:r>
      <w:r w:rsidR="00CC4017" w:rsidRPr="00476B34">
        <w:rPr>
          <w:color w:val="000000" w:themeColor="text1"/>
        </w:rPr>
        <w:t xml:space="preserve"> 17.21, </w:t>
      </w:r>
      <w:r w:rsidR="00CC4017" w:rsidRPr="00476B34">
        <w:rPr>
          <w:i/>
          <w:color w:val="000000" w:themeColor="text1"/>
        </w:rPr>
        <w:t>SD</w:t>
      </w:r>
      <w:r w:rsidR="00CC4017" w:rsidRPr="00476B34">
        <w:rPr>
          <w:color w:val="000000" w:themeColor="text1"/>
        </w:rPr>
        <w:t xml:space="preserve"> = 3.08 years).</w:t>
      </w:r>
    </w:p>
    <w:p w14:paraId="7822A114" w14:textId="77777777" w:rsidR="00CC4017" w:rsidRPr="00476B34" w:rsidRDefault="00CC4017" w:rsidP="00822DB8">
      <w:pPr>
        <w:jc w:val="both"/>
        <w:rPr>
          <w:b/>
          <w:bCs/>
          <w:color w:val="000000" w:themeColor="text1"/>
        </w:rPr>
      </w:pPr>
    </w:p>
    <w:p w14:paraId="638A70C7" w14:textId="77777777" w:rsidR="00CC4017" w:rsidRPr="00476B34" w:rsidRDefault="00CC4017" w:rsidP="00822DB8">
      <w:pPr>
        <w:jc w:val="both"/>
        <w:rPr>
          <w:bCs/>
          <w:i/>
          <w:color w:val="000000" w:themeColor="text1"/>
        </w:rPr>
      </w:pPr>
      <w:r w:rsidRPr="00476B34">
        <w:rPr>
          <w:bCs/>
          <w:i/>
          <w:color w:val="000000" w:themeColor="text1"/>
        </w:rPr>
        <w:t>Delay discounting task</w:t>
      </w:r>
    </w:p>
    <w:p w14:paraId="51156D84" w14:textId="77777777" w:rsidR="00CC4017" w:rsidRPr="00476B34" w:rsidRDefault="00CC4017" w:rsidP="00822DB8">
      <w:pPr>
        <w:jc w:val="both"/>
        <w:rPr>
          <w:bCs/>
          <w:i/>
          <w:color w:val="000000" w:themeColor="text1"/>
        </w:rPr>
      </w:pPr>
    </w:p>
    <w:p w14:paraId="3E173805" w14:textId="6E857BCD" w:rsidR="00CC4017" w:rsidRPr="00476B34" w:rsidRDefault="00CC4017" w:rsidP="00822DB8">
      <w:pPr>
        <w:jc w:val="both"/>
        <w:rPr>
          <w:color w:val="000000" w:themeColor="text1"/>
        </w:rPr>
      </w:pPr>
      <w:r w:rsidRPr="00476B34">
        <w:rPr>
          <w:color w:val="000000" w:themeColor="text1"/>
        </w:rPr>
        <w:lastRenderedPageBreak/>
        <w:t xml:space="preserve"> The DD task consisted of 34 self-paced questions where the participant chose between a smaller amount of money available immediately or a larger amount available after a delay </w:t>
      </w:r>
      <w:r w:rsidRPr="00476B34">
        <w:rPr>
          <w:noProof/>
          <w:color w:val="000000" w:themeColor="text1"/>
        </w:rPr>
        <w:t>(Senecal et al., 2012; Pehlivanova et al., 2018)</w:t>
      </w:r>
      <w:r w:rsidRPr="00476B34">
        <w:rPr>
          <w:color w:val="000000" w:themeColor="text1"/>
        </w:rPr>
        <w:t>.  The smaller, immediate rewards were uniformly distributed from $10 to $34, and the larger, delayed rewards were fixed at $25, $30, or $35 with equal frequency. The delays between reward selection and the rewards themselves ranged from 1 to 171 days. Trials and task procedures were identical in content and order for all participants. The DD task was administered as part of an hour-long web-based battery of neurocognitive tests</w:t>
      </w:r>
      <w:r w:rsidR="00B8041B">
        <w:rPr>
          <w:color w:val="000000" w:themeColor="text1"/>
        </w:rPr>
        <w:t xml:space="preserve"> </w:t>
      </w:r>
      <w:r w:rsidR="00ED1859">
        <w:rPr>
          <w:color w:val="000000" w:themeColor="text1"/>
        </w:rPr>
        <w:fldChar w:fldCharType="begin"/>
      </w:r>
      <w:r w:rsidR="00ED1859">
        <w:rPr>
          <w:color w:val="000000" w:themeColor="text1"/>
        </w:rPr>
        <w:instrText xml:space="preserve"> ADDIN ZOTERO_ITEM CSL_CITATION {"citationID":"kVEGU49t","properties":{"formattedCitation":"(Gur et al., 2010)","plainCitation":"(Gur et al., 2010)","noteIndex":0},"citationItems":[{"id":218,"uris":["http://zotero.org/users/1967564/items/42X2WUZF"],"uri":["http://zotero.org/users/1967564/items/42X2WUZF"],"itemData":{"id":218,"type":"article-journal","abstract":"There is increased need for efficient computerized methods to collect reliable data on a range of cognitive domains that can be linked to specific brain systems. Such need arises in functional neuroimaging studies, where individual differences in cognitive performance are variables of interest or serve as confounds. In genetic studies of complex behavior, which require particularly large samples, such trait measures can serve as endophenotypes. Traditional neuropsychological tests, based on clinical pathological correlations, are protracted, require extensive training in administration and scoring, and leave lengthy paper trails (double-entry for analysis). We present a computerized battery that takes an average of 1h and provides measures of accuracy and speed on 9 neurocognitive domains. They are cognitive neuroscience-based in that they have been linked experimentally to specific brain systems with functional neuroimaging studies. We describe the process of translating tasks used in functional neuroimaging to tests for assessing individual differences. Data are presented on each test with samples ranging from 139 (81 female) to 536 (311 female) of carefully screened healthy individuals ranging in age from 18 to 84. Item consistency was established with acceptable to high Cronbach alpha coefficients. Inter-item correlations were moderate to high within domain and low to nil across domains, indicating construct validity. Initial criterion validity was demonstrated by sensitivity to sex differences and the effects of age, education and parental education. These results encourage the use of this battery in studies needing an efficient assessment of major neurocognitive domains such as multi-site genetic studies and clinical trials.","container-title":"Journal of Neuroscience Methods","DOI":"10.1016/j.jneumeth.2009.11.017","ISSN":"1872-678X","issue":"2","journalAbbreviation":"J. Neurosci. Methods","language":"eng","note":"PMID: 19945485\nPMCID: PMC2832711","page":"254-262","source":"PubMed","title":"A cognitive neuroscience-based computerized battery for efficient measurement of individual differences: standardization and initial construct validation","title-short":"A cognitive neuroscience-based computerized battery for efficient measurement of individual differences","volume":"187","author":[{"family":"Gur","given":"Ruben C."},{"family":"Richard","given":"Jan"},{"family":"Hughett","given":"Paul"},{"family":"Calkins","given":"Monica E."},{"family":"Macy","given":"Larry"},{"family":"Bilker","given":"Warren B."},{"family":"Brensinger","given":"Colleen"},{"family":"Gur","given":"Raquel E."}],"issued":{"date-parts":[["2010",3,30]]}}}],"schema":"https://github.com/citation-style-language/schema/raw/master/csl-citation.json"} </w:instrText>
      </w:r>
      <w:r w:rsidR="00ED1859">
        <w:rPr>
          <w:color w:val="000000" w:themeColor="text1"/>
        </w:rPr>
        <w:fldChar w:fldCharType="separate"/>
      </w:r>
      <w:r w:rsidR="00ED1859">
        <w:rPr>
          <w:noProof/>
          <w:color w:val="000000" w:themeColor="text1"/>
        </w:rPr>
        <w:t>(Gur et al., 2010)</w:t>
      </w:r>
      <w:r w:rsidR="00ED1859">
        <w:rPr>
          <w:color w:val="000000" w:themeColor="text1"/>
        </w:rPr>
        <w:fldChar w:fldCharType="end"/>
      </w:r>
      <w:r w:rsidR="00ED1859">
        <w:rPr>
          <w:color w:val="000000" w:themeColor="text1"/>
        </w:rPr>
        <w:t xml:space="preserve">, </w:t>
      </w:r>
      <w:r w:rsidRPr="00476B34">
        <w:rPr>
          <w:color w:val="000000" w:themeColor="text1"/>
        </w:rPr>
        <w:t>on a separate day from the imaging session. The mean interval between the DD task and imaging was 0.44 months with a SD of 1 month (range 0 – 8 months).</w:t>
      </w:r>
    </w:p>
    <w:p w14:paraId="1BCCF435" w14:textId="77777777" w:rsidR="00CC4017" w:rsidRPr="00476B34" w:rsidRDefault="00CC4017" w:rsidP="00822DB8">
      <w:pPr>
        <w:jc w:val="both"/>
        <w:rPr>
          <w:color w:val="000000" w:themeColor="text1"/>
        </w:rPr>
      </w:pPr>
    </w:p>
    <w:p w14:paraId="20C1474F" w14:textId="31C2CB32" w:rsidR="00CC4017" w:rsidRPr="00476B34" w:rsidRDefault="00CC4017" w:rsidP="00822DB8">
      <w:pPr>
        <w:jc w:val="both"/>
        <w:rPr>
          <w:color w:val="000000" w:themeColor="text1"/>
        </w:rPr>
      </w:pPr>
      <w:r w:rsidRPr="00476B34">
        <w:rPr>
          <w:color w:val="000000" w:themeColor="text1"/>
        </w:rPr>
        <w:t xml:space="preserve">Discount rates from the delay discounting task were calculated </w:t>
      </w:r>
      <w:r w:rsidR="005E2284" w:rsidRPr="00476B34">
        <w:rPr>
          <w:color w:val="000000" w:themeColor="text1"/>
        </w:rPr>
        <w:t>with hyperbolic</w:t>
      </w:r>
      <w:r w:rsidRPr="00476B34">
        <w:rPr>
          <w:color w:val="000000" w:themeColor="text1"/>
        </w:rPr>
        <w:t xml:space="preserve"> discounting model </w:t>
      </w:r>
      <w:r w:rsidR="00B8041B">
        <w:rPr>
          <w:color w:val="000000" w:themeColor="text1"/>
        </w:rPr>
        <w:t>&lt;add citation here</w:t>
      </w:r>
      <w:ins w:id="108" w:author="Kahini Mehta" w:date="2022-04-29T11:09:00Z">
        <w:r w:rsidR="0048447D">
          <w:rPr>
            <w:color w:val="000000" w:themeColor="text1"/>
          </w:rPr>
          <w:t xml:space="preserve"> for the Kable &amp; Glimcher paper? </w:t>
        </w:r>
      </w:ins>
      <w:r w:rsidR="00B8041B">
        <w:rPr>
          <w:color w:val="000000" w:themeColor="text1"/>
        </w:rPr>
        <w:t xml:space="preserve">&gt; </w:t>
      </w:r>
      <w:r w:rsidRPr="00476B34">
        <w:rPr>
          <w:color w:val="000000" w:themeColor="text1"/>
        </w:rPr>
        <w:t xml:space="preserve">of the form:  </w:t>
      </w:r>
      <m:oMath>
        <m:r>
          <w:rPr>
            <w:rFonts w:ascii="Cambria Math" w:hAnsi="Cambria Math"/>
            <w:color w:val="000000" w:themeColor="text1"/>
          </w:rPr>
          <m:t>V=</m:t>
        </m:r>
        <m:f>
          <m:fPr>
            <m:ctrlPr>
              <w:ins w:id="109" w:author="Kahini Mehta" w:date="2022-04-29T10:15:00Z">
                <w:rPr>
                  <w:rFonts w:ascii="Cambria Math" w:hAnsi="Cambria Math"/>
                  <w:i/>
                  <w:color w:val="000000" w:themeColor="text1"/>
                </w:rPr>
              </w:ins>
            </m:ctrlPr>
          </m:fPr>
          <m:num>
            <m:r>
              <w:rPr>
                <w:rFonts w:ascii="Cambria Math" w:hAnsi="Cambria Math"/>
                <w:color w:val="000000" w:themeColor="text1"/>
              </w:rPr>
              <m:t>A</m:t>
            </m:r>
          </m:num>
          <m:den>
            <m:r>
              <w:rPr>
                <w:rFonts w:ascii="Cambria Math" w:hAnsi="Cambria Math"/>
                <w:color w:val="000000" w:themeColor="text1"/>
              </w:rPr>
              <m:t>1+kD</m:t>
            </m:r>
          </m:den>
        </m:f>
      </m:oMath>
      <w:r w:rsidRPr="00476B34">
        <w:rPr>
          <w:color w:val="000000" w:themeColor="text1"/>
        </w:rPr>
        <w:t xml:space="preserve"> ,where </w:t>
      </w:r>
      <w:r w:rsidRPr="00476B34">
        <w:rPr>
          <w:i/>
          <w:iCs/>
          <w:color w:val="000000" w:themeColor="text1"/>
        </w:rPr>
        <w:t>V</w:t>
      </w:r>
      <w:r w:rsidRPr="00476B34">
        <w:rPr>
          <w:color w:val="000000" w:themeColor="text1"/>
        </w:rPr>
        <w:t xml:space="preserve"> is the subjective value of the delayed reward, </w:t>
      </w:r>
      <w:r w:rsidRPr="00476B34">
        <w:rPr>
          <w:i/>
          <w:color w:val="000000" w:themeColor="text1"/>
        </w:rPr>
        <w:t>A</w:t>
      </w:r>
      <w:r w:rsidRPr="00476B34">
        <w:rPr>
          <w:color w:val="000000" w:themeColor="text1"/>
        </w:rPr>
        <w:t xml:space="preserve"> is the amount of the delayed reward, </w:t>
      </w:r>
      <w:r w:rsidRPr="00476B34">
        <w:rPr>
          <w:i/>
          <w:color w:val="000000" w:themeColor="text1"/>
        </w:rPr>
        <w:t>D</w:t>
      </w:r>
      <w:r w:rsidRPr="00476B34">
        <w:rPr>
          <w:color w:val="000000" w:themeColor="text1"/>
        </w:rPr>
        <w:t xml:space="preserve"> is the delay in days, and </w:t>
      </w:r>
      <w:r w:rsidRPr="00476B34">
        <w:rPr>
          <w:i/>
          <w:color w:val="000000" w:themeColor="text1"/>
        </w:rPr>
        <w:t>k</w:t>
      </w:r>
      <w:r w:rsidRPr="00476B34">
        <w:rPr>
          <w:color w:val="000000" w:themeColor="text1"/>
        </w:rPr>
        <w:t xml:space="preserve"> is the subject-specific discount rate</w:t>
      </w:r>
      <w:r w:rsidR="00B8041B">
        <w:rPr>
          <w:color w:val="000000" w:themeColor="text1"/>
        </w:rPr>
        <w:t xml:space="preserve"> </w:t>
      </w:r>
      <w:r w:rsidR="00ED1859">
        <w:rPr>
          <w:color w:val="000000" w:themeColor="text1"/>
        </w:rPr>
        <w:fldChar w:fldCharType="begin"/>
      </w:r>
      <w:r w:rsidR="00ED1859">
        <w:rPr>
          <w:color w:val="000000" w:themeColor="text1"/>
        </w:rPr>
        <w:instrText xml:space="preserve"> ADDIN ZOTERO_ITEM CSL_CITATION {"citationID":"7kh2ZRAE","properties":{"formattedCitation":"(Mazur, 1987)","plainCitation":"(Mazur, 1987)","noteIndex":0},"citationItems":[{"id":198,"uris":["http://zotero.org/users/1967564/items/IYVYWYZT"],"uri":["http://zotero.org/users/1967564/items/IYVYWYZT"],"itemData":{"id":198,"type":"chapter","abstract":"[3] experiments showed that an adjusting procedure can provide useful information about choice between reinforcers, especially when delayed reinforcers are involved  pigeon (PsycINFO Database Record (c) 2016 APA, all rights reserved)","collection-title":"Quantitative analyses of behavior, Vol. 5.","container-title":"The effect of delay and of intervening events on reinforcement value","event-place":"Hillsdale, NJ, US","ISBN":"978-0-89859-800-1","page":"55-73","publisher":"Lawrence Erlbaum Associates, Inc","publisher-place":"Hillsdale, NJ, US","source":"APA PsycNET","title":"An adjusting procedure for studying delayed reinforcement","author":[{"family":"Mazur","given":"James E."}],"issued":{"date-parts":[["1987"]]}}}],"schema":"https://github.com/citation-style-language/schema/raw/master/csl-citation.json"} </w:instrText>
      </w:r>
      <w:r w:rsidR="00ED1859">
        <w:rPr>
          <w:color w:val="000000" w:themeColor="text1"/>
        </w:rPr>
        <w:fldChar w:fldCharType="separate"/>
      </w:r>
      <w:r w:rsidR="00ED1859">
        <w:rPr>
          <w:noProof/>
          <w:color w:val="000000" w:themeColor="text1"/>
        </w:rPr>
        <w:t>(Mazur, 1987)</w:t>
      </w:r>
      <w:r w:rsidR="00ED1859">
        <w:rPr>
          <w:color w:val="000000" w:themeColor="text1"/>
        </w:rPr>
        <w:fldChar w:fldCharType="end"/>
      </w:r>
      <w:r w:rsidRPr="00476B34">
        <w:rPr>
          <w:color w:val="000000" w:themeColor="text1"/>
        </w:rPr>
        <w:t xml:space="preserve"> </w:t>
      </w:r>
      <w:r w:rsidR="00ED1859">
        <w:rPr>
          <w:noProof/>
          <w:color w:val="000000" w:themeColor="text1"/>
        </w:rPr>
        <w:t>.</w:t>
      </w:r>
      <w:r w:rsidRPr="00476B34">
        <w:rPr>
          <w:color w:val="000000" w:themeColor="text1"/>
        </w:rPr>
        <w:t xml:space="preserve">As </w:t>
      </w:r>
      <w:del w:id="110" w:author="Kahini Mehta" w:date="2022-04-29T11:10:00Z">
        <w:r w:rsidRPr="00476B34" w:rsidDel="0048447D">
          <w:rPr>
            <w:color w:val="000000" w:themeColor="text1"/>
          </w:rPr>
          <w:delText>previously</w:delText>
        </w:r>
        <w:r w:rsidR="00ED1859" w:rsidDel="0048447D">
          <w:rPr>
            <w:color w:val="000000" w:themeColor="text1"/>
          </w:rPr>
          <w:delText xml:space="preserve"> </w:delText>
        </w:r>
      </w:del>
      <w:ins w:id="111" w:author="Kahini Mehta" w:date="2022-04-29T11:10:00Z">
        <w:r w:rsidR="0048447D">
          <w:rPr>
            <w:color w:val="000000" w:themeColor="text1"/>
          </w:rPr>
          <w:t xml:space="preserve">in previous work </w:t>
        </w:r>
      </w:ins>
      <w:r w:rsidR="00ED1859">
        <w:rPr>
          <w:color w:val="000000" w:themeColor="text1"/>
        </w:rPr>
        <w:fldChar w:fldCharType="begin"/>
      </w:r>
      <w:r w:rsidR="00ED1859">
        <w:rPr>
          <w:color w:val="000000" w:themeColor="text1"/>
        </w:rPr>
        <w:instrText xml:space="preserve"> ADDIN ZOTERO_ITEM CSL_CITATION {"citationID":"iaEcAGRd","properties":{"formattedCitation":"(Senecal et al., 2012; Pehlivanova et al., 2018)","plainCitation":"(Senecal et al., 2012; Pehlivanova et al., 2018)","noteIndex":0},"citationItems":[{"id":217,"uris":["http://zotero.org/users/1967564/items/V8FR7LUQ"],"uri":["http://zotero.org/users/1967564/items/V8FR7LUQ"],"itemData":{"id":217,"type":"article-journal","abstract":"When making decisions that involve tradeoffs between the quality and timing of desirable outcomes, people consistently discount the value of future outcomes. A puzzling finding regarding such decisions is the extremely high rate at which people discount future monetary outcomes. Most economists would argue that decision-makers should only turn down rates of return that are lower than those available to them elsewhere. Yet the vast majority of studies find discount rates that are significantly higher than market interest rates (Frederick et al., 2002). Here we ask whether a lack of knowledge about the normative strategy can explain high discount rates. In an initial experiment, we find that nearly half of subjects do not spontaneously cite elements of the normative strategy when asked how people should make intertemporal monetary decisions. In two follow-up experiments, we find that after subjects read a \"financial guide\" detailing the normative strategy, discount rates declined by up to 85%, but were still higher than market interest rates. This decline persisted, though attenuated, for at least one month. In a final experiment, we find that peer-generated advice influences discount rates in a similar manner to \"expert\" advice, and that arguments focusing on normative considerations are at least as effective as others. These studies show that part of the explanation for high discount rates is a lack of knowledge regarding the normative strategy, and quantify how much discount rates are reduced in response to normative arguments. Given the high level of discounting that remains, however, there are other contributing factors to high discount rates that remain to be quantified.","container-title":"Judgment and Decision Making","ISSN":"1930-2975","issue":"5","journalAbbreviation":"Judgm Decis Mak","language":"eng","note":"PMID: 23596504\nPMCID: PMC3626281","page":"568-589","source":"PubMed","title":"Normative arguments from experts and peers reduce delay discounting","volume":"7","author":[{"family":"Senecal","given":"Nicole"},{"family":"Wang","given":"Teresa"},{"family":"Thompson","given":"Elizabeth"},{"family":"Kable","given":"Joseph W."}],"issued":{"date-parts":[["2012",9,1]]}}},{"id":222,"uris":["http://zotero.org/users/1967564/items/G2RGQ9ZB"],"uri":["http://zotero.org/users/1967564/items/G2RGQ9ZB"],"itemData":{"id":222,"type":"article-journal","abstract":"Adolescence is characterized by both maturation of brain structure and increased risk of negative outcomes from behaviors associated with impulsive decision-making. One important index of impulsive choice is delay discounting (DD), which measures the tendency to prefer smaller rewards available soon over larger rewards delivered after a delay. However, it remains largely unknown how individual differences in structural brain development may be associated with impulsive choice during adolescence. Leveraging a unique large sample of 427 human youths (208 males and 219 females) imaged as part of the Philadelphia Neurodevelopmental Cohort, we examined associations between delay discounting and cortical thickness within structural covariance networks. These structural networks were derived using non-negative matrix factorization, an advanced multivariate technique for dimensionality reduction, and analyzed using generalized additive models with penalized splines to capture both linear and nonlinear developmental effects. We found that impulsive choice, as measured by greater discounting, was most strongly associated with diminished cortical thickness in structural brain networks that encompassed the ventromedial prefrontal cortex, orbitofrontal cortex, temporal pole, and temporoparietal junction. Furthermore, structural brain networks predicted DD above and beyond cognitive performance. Together, these results suggest that reduced cortical thickness in regions known to be involved in value-based decision-making is a marker of impulsive choice during the critical period of adolescence.\nSIGNIFICANCE STATEMENT Risky behaviors during adolescence, such as initiation of substance use or reckless driving, are a major source of morbidity and mortality. In this study, we present evidence from a large sample of youths that diminished cortical thickness in specific structural brain networks is associated with impulsive choice. Notably, the strongest association between impulsive choice and brain structure was seen in regions implicated in value-based decision-making; namely, the ventromedial prefrontal and orbitofrontal cortices. Moving forward, such neuroanatomical markers of impulsivity may aid in the development of personalized interventions targeted to reduce risk of negative outcomes resulting from impulsivity during adolescence.","container-title":"Journal of Neuroscience","DOI":"10.1523/JNEUROSCI.2200-17.2018","ISSN":"0270-6474, 1529-2401","issue":"10","journalAbbreviation":"J. Neurosci.","language":"en","note":"publisher: Society for Neuroscience\nsection: Research Articles\nPMID: 29440536","page":"2471-2481","source":"www.jneurosci.org","title":"Diminished Cortical Thickness Is Associated with Impulsive Choice in Adolescence","volume":"38","author":[{"family":"Pehlivanova","given":"Marieta"},{"family":"Wolf","given":"Daniel H."},{"family":"Sotiras","given":"Aristeidis"},{"family":"Kaczkurkin","given":"Antonia N."},{"family":"Moore","given":"Tyler M."},{"family":"Ciric","given":"Rastko"},{"family":"Cook","given":"Philip A."},{"family":"Garza","given":"Angel Garcia de La"},{"family":"Rosen","given":"Adon F. G."},{"family":"Ruparel","given":"Kosha"},{"family":"Sharma","given":"Anup"},{"family":"Shinohara","given":"Russell T."},{"family":"Roalf","given":"David R."},{"family":"Gur","given":"Ruben C."},{"family":"Davatzikos","given":"Christos"},{"family":"Gur","given":"Raquel E."},{"family":"Kable","given":"Joseph W."},{"family":"Satterthwaite","given":"Theodore D."}],"issued":{"date-parts":[["2018",3,7]]}}}],"schema":"https://github.com/citation-style-language/schema/raw/master/csl-citation.json"} </w:instrText>
      </w:r>
      <w:r w:rsidR="00ED1859">
        <w:rPr>
          <w:color w:val="000000" w:themeColor="text1"/>
        </w:rPr>
        <w:fldChar w:fldCharType="separate"/>
      </w:r>
      <w:r w:rsidR="00ED1859">
        <w:rPr>
          <w:noProof/>
          <w:color w:val="000000" w:themeColor="text1"/>
        </w:rPr>
        <w:t>(Senecal et al., 2012; Pehlivanova et al., 2018)</w:t>
      </w:r>
      <w:r w:rsidR="00ED1859">
        <w:rPr>
          <w:color w:val="000000" w:themeColor="text1"/>
        </w:rPr>
        <w:fldChar w:fldCharType="end"/>
      </w:r>
      <w:r w:rsidRPr="00476B34">
        <w:rPr>
          <w:color w:val="000000" w:themeColor="text1"/>
        </w:rPr>
        <w:t xml:space="preserve">, the </w:t>
      </w:r>
      <w:r w:rsidRPr="00476B34">
        <w:rPr>
          <w:i/>
          <w:iCs/>
          <w:color w:val="000000" w:themeColor="text1"/>
        </w:rPr>
        <w:t>fmincon</w:t>
      </w:r>
      <w:r w:rsidRPr="00476B34">
        <w:rPr>
          <w:color w:val="000000" w:themeColor="text1"/>
        </w:rPr>
        <w:t xml:space="preserve"> optimization algorithm in MATLAB (MathWorks) was used to estimate the best fitting </w:t>
      </w:r>
      <w:r w:rsidRPr="00476B34">
        <w:rPr>
          <w:i/>
          <w:color w:val="000000" w:themeColor="text1"/>
        </w:rPr>
        <w:t>k</w:t>
      </w:r>
      <w:r w:rsidRPr="00476B34">
        <w:rPr>
          <w:color w:val="000000" w:themeColor="text1"/>
        </w:rPr>
        <w:t xml:space="preserve"> from each participant’s choice data. A higher </w:t>
      </w:r>
      <w:r w:rsidRPr="00476B34">
        <w:rPr>
          <w:i/>
          <w:color w:val="000000" w:themeColor="text1"/>
        </w:rPr>
        <w:t>k</w:t>
      </w:r>
      <w:r w:rsidRPr="00476B34">
        <w:rPr>
          <w:color w:val="000000" w:themeColor="text1"/>
        </w:rPr>
        <w:t xml:space="preserve"> value indicates steeper discounting of delayed rewards and thus more impulsive choices. As the distribution of estimated </w:t>
      </w:r>
      <w:r w:rsidRPr="00476B34">
        <w:rPr>
          <w:i/>
          <w:color w:val="000000" w:themeColor="text1"/>
        </w:rPr>
        <w:t>k</w:t>
      </w:r>
      <w:r w:rsidRPr="00476B34">
        <w:rPr>
          <w:color w:val="000000" w:themeColor="text1"/>
        </w:rPr>
        <w:t xml:space="preserve"> parameters is right-skewed, we applied a log-transform (log </w:t>
      </w:r>
      <w:r w:rsidRPr="00476B34">
        <w:rPr>
          <w:i/>
          <w:color w:val="000000" w:themeColor="text1"/>
        </w:rPr>
        <w:t>k</w:t>
      </w:r>
      <w:r w:rsidRPr="00476B34">
        <w:rPr>
          <w:color w:val="000000" w:themeColor="text1"/>
        </w:rPr>
        <w:t>) prior to our analyses.</w:t>
      </w:r>
    </w:p>
    <w:p w14:paraId="31D96210" w14:textId="77777777" w:rsidR="00CC4017" w:rsidRPr="00476B34" w:rsidRDefault="00CC4017" w:rsidP="00822DB8">
      <w:pPr>
        <w:jc w:val="both"/>
        <w:rPr>
          <w:color w:val="000000" w:themeColor="text1"/>
        </w:rPr>
      </w:pPr>
    </w:p>
    <w:p w14:paraId="7B93DAC6" w14:textId="77777777" w:rsidR="00CC4017" w:rsidRPr="00476B34" w:rsidRDefault="00CC4017" w:rsidP="00822DB8">
      <w:pPr>
        <w:jc w:val="both"/>
        <w:rPr>
          <w:color w:val="000000" w:themeColor="text1"/>
        </w:rPr>
      </w:pPr>
    </w:p>
    <w:p w14:paraId="723CCB66" w14:textId="77777777" w:rsidR="00CC4017" w:rsidRPr="00476B34" w:rsidRDefault="00CC4017" w:rsidP="00822DB8">
      <w:pPr>
        <w:jc w:val="both"/>
        <w:rPr>
          <w:b/>
          <w:bCs/>
          <w:color w:val="000000" w:themeColor="text1"/>
        </w:rPr>
      </w:pPr>
      <w:r w:rsidRPr="00476B34">
        <w:rPr>
          <w:bCs/>
          <w:i/>
          <w:color w:val="000000" w:themeColor="text1"/>
        </w:rPr>
        <w:t xml:space="preserve">Image acquisition </w:t>
      </w:r>
    </w:p>
    <w:p w14:paraId="2153F06F" w14:textId="77777777" w:rsidR="00CC4017" w:rsidRPr="00476B34" w:rsidRDefault="00CC4017" w:rsidP="00822DB8">
      <w:pPr>
        <w:jc w:val="both"/>
        <w:rPr>
          <w:b/>
          <w:bCs/>
          <w:color w:val="000000" w:themeColor="text1"/>
        </w:rPr>
      </w:pPr>
    </w:p>
    <w:p w14:paraId="2C3B86DA" w14:textId="31A7C9B6" w:rsidR="00CC4017" w:rsidRPr="00476B34" w:rsidRDefault="00CC4017" w:rsidP="00822DB8">
      <w:pPr>
        <w:jc w:val="both"/>
        <w:rPr>
          <w:color w:val="000000" w:themeColor="text1"/>
        </w:rPr>
      </w:pPr>
      <w:r w:rsidRPr="00476B34">
        <w:rPr>
          <w:color w:val="000000" w:themeColor="text1"/>
        </w:rPr>
        <w:t>All MRI scans were acquired using the same 3T Siemens Tim Trio whole-body scanner and 32-channel head coil at the Hospital of the University of Pennsylvania (HUP). Image acquisition protocols  are described in detail by</w:t>
      </w:r>
      <w:r w:rsidR="00BA661C">
        <w:rPr>
          <w:color w:val="000000" w:themeColor="text1"/>
        </w:rPr>
        <w:t xml:space="preserve"> </w:t>
      </w:r>
      <w:ins w:id="112" w:author="Kahini Mehta" w:date="2022-04-29T11:10:00Z">
        <w:r w:rsidR="0048447D">
          <w:rPr>
            <w:color w:val="000000" w:themeColor="text1"/>
          </w:rPr>
          <w:t xml:space="preserve">previous work </w:t>
        </w:r>
      </w:ins>
      <w:r w:rsidR="00ED1859">
        <w:rPr>
          <w:color w:val="000000" w:themeColor="text1"/>
        </w:rPr>
        <w:fldChar w:fldCharType="begin"/>
      </w:r>
      <w:r w:rsidR="00ED1859">
        <w:rPr>
          <w:color w:val="000000" w:themeColor="text1"/>
        </w:rPr>
        <w:instrText xml:space="preserve"> ADDIN ZOTERO_ITEM CSL_CITATION {"citationID":"ly7WuVjv","properties":{"formattedCitation":"(Satterthwaite et al., 2014)","plainCitation":"(Satterthwaite et al., 2014)","noteIndex":0},"citationItems":[{"id":219,"uris":["http://zotero.org/users/1967564/items/7VU8JEF2"],"uri":["http://zotero.org/users/1967564/items/7VU8JEF2"],"itemData":{"id":219,"type":"article-journal","abstract":"The Philadelphia Neurodevelopmental Cohort (PNC) is a large-scale, NIMH funded initiative to understand how brain maturation mediates cognitive development and vulnerability to psychiatric illness, and understand how genetics impacts this process. As part of this study, 1445 adolescents ages 8–21 at enrollment underwent multimodal neuroimaging. Here, we highlight the conceptual basis for the effort, the study design, and the measures available in the dataset. We focus on neuroimaging measures obtained, including T1-weighted structural neuroimaging, diffusion tensor imaging, perfusion neuroimaging using arterial spin labeling, functional imaging tasks of working memory and emotion identification, and resting state imaging of functional connectivity. Furthermore, we provide characteristics regarding the final sample acquired. Finally, we describe mechanisms in place for data sharing that will allow the PNC to become a freely available public resource to advance our understanding of normal and pathological brain development.","container-title":"NeuroImage","DOI":"10.1016/j.neuroimage.2013.07.064","ISSN":"1053-8119","journalAbbreviation":"NeuroImage","language":"en","page":"544-553","source":"ScienceDirect","title":"Neuroimaging of the Philadelphia Neurodevelopmental Cohort","volume":"86","author":[{"family":"Satterthwaite","given":"Theodore D."},{"family":"Elliott","given":"Mark A."},{"family":"Ruparel","given":"Kosha"},{"family":"Loughead","given":"James"},{"family":"Prabhakaran","given":"Karthik"},{"family":"Calkins","given":"Monica E."},{"family":"Hopson","given":"Ryan"},{"family":"Jackson","given":"Chad"},{"family":"Keefe","given":"Jack"},{"family":"Riley","given":"Marisa"},{"family":"Mentch","given":"Frank D."},{"family":"Sleiman","given":"Patrick"},{"family":"Verma","given":"Ragini"},{"family":"Davatzikos","given":"Christos"},{"family":"Hakonarson","given":"Hakon"},{"family":"Gur","given":"Ruben C."},{"family":"Gur","given":"Raquel E."}],"issued":{"date-parts":[["2014",2,1]]}}}],"schema":"https://github.com/citation-style-language/schema/raw/master/csl-citation.json"} </w:instrText>
      </w:r>
      <w:r w:rsidR="00ED1859">
        <w:rPr>
          <w:color w:val="000000" w:themeColor="text1"/>
        </w:rPr>
        <w:fldChar w:fldCharType="separate"/>
      </w:r>
      <w:r w:rsidR="00ED1859">
        <w:rPr>
          <w:noProof/>
          <w:color w:val="000000" w:themeColor="text1"/>
        </w:rPr>
        <w:t>(Satterthwaite et al., 2014)</w:t>
      </w:r>
      <w:r w:rsidR="00ED1859">
        <w:rPr>
          <w:color w:val="000000" w:themeColor="text1"/>
        </w:rPr>
        <w:fldChar w:fldCharType="end"/>
      </w:r>
      <w:r w:rsidR="00E81661" w:rsidRPr="00476B34">
        <w:rPr>
          <w:color w:val="000000" w:themeColor="text1"/>
        </w:rPr>
        <w:t>.</w:t>
      </w:r>
    </w:p>
    <w:p w14:paraId="02B11957" w14:textId="77777777" w:rsidR="00CC4017" w:rsidRPr="00476B34" w:rsidRDefault="00CC4017" w:rsidP="00822DB8">
      <w:pPr>
        <w:jc w:val="both"/>
        <w:rPr>
          <w:color w:val="000000" w:themeColor="text1"/>
        </w:rPr>
      </w:pPr>
    </w:p>
    <w:p w14:paraId="6292B1DE" w14:textId="529D7C64" w:rsidR="00E81661" w:rsidRPr="00476B34" w:rsidRDefault="00CC4017" w:rsidP="00822DB8">
      <w:pPr>
        <w:jc w:val="both"/>
        <w:rPr>
          <w:color w:val="000000" w:themeColor="text1"/>
        </w:rPr>
      </w:pPr>
      <w:r w:rsidRPr="00476B34">
        <w:rPr>
          <w:color w:val="000000" w:themeColor="text1"/>
        </w:rPr>
        <w:t xml:space="preserve">The magnetization-prepared, rapid acquisition gradient-echo T1-weighted (MPRAGE) image was acquired with the </w:t>
      </w:r>
      <w:del w:id="113" w:author="Kahini Mehta" w:date="2022-04-29T11:10:00Z">
        <w:r w:rsidRPr="00476B34" w:rsidDel="0048447D">
          <w:rPr>
            <w:color w:val="000000" w:themeColor="text1"/>
          </w:rPr>
          <w:delText xml:space="preserve">flowing </w:delText>
        </w:r>
      </w:del>
      <w:ins w:id="114" w:author="Kahini Mehta" w:date="2022-04-29T11:10:00Z">
        <w:r w:rsidR="0048447D">
          <w:rPr>
            <w:color w:val="000000" w:themeColor="text1"/>
          </w:rPr>
          <w:t>following</w:t>
        </w:r>
        <w:r w:rsidR="0048447D" w:rsidRPr="00476B34">
          <w:rPr>
            <w:color w:val="000000" w:themeColor="text1"/>
          </w:rPr>
          <w:t xml:space="preserve"> </w:t>
        </w:r>
      </w:ins>
      <w:r w:rsidRPr="00476B34">
        <w:rPr>
          <w:color w:val="000000" w:themeColor="text1"/>
        </w:rPr>
        <w:t>parameters: TR = 1810 ms; TE = 3.51 ms; TI = 1100 ms, FOV = 180 × 240 mm</w:t>
      </w:r>
      <w:r w:rsidRPr="00476B34">
        <w:rPr>
          <w:color w:val="000000" w:themeColor="text1"/>
          <w:vertAlign w:val="superscript"/>
        </w:rPr>
        <w:t>2</w:t>
      </w:r>
      <w:r w:rsidRPr="00476B34">
        <w:rPr>
          <w:color w:val="000000" w:themeColor="text1"/>
        </w:rPr>
        <w:t>, matrix = 192 × 256, effective voxel resolution = 0.9 × 0.9 × 1 mm</w:t>
      </w:r>
      <w:r w:rsidRPr="00476B34">
        <w:rPr>
          <w:color w:val="000000" w:themeColor="text1"/>
          <w:vertAlign w:val="superscript"/>
        </w:rPr>
        <w:t>3</w:t>
      </w:r>
      <w:r w:rsidRPr="00476B34">
        <w:rPr>
          <w:color w:val="000000" w:themeColor="text1"/>
        </w:rPr>
        <w:t>. Resting-state fMRI scans were acquired with a single-shot, interleaved multi-slice, gradient-echo, echo planar imaging (GE-EPI) sequence sensitive to BOLD contrast with the following parameters: TR = 3000 ms; TE = 32 ms; flip angle = 90°; FOV = 192 × 192 mm</w:t>
      </w:r>
      <w:r w:rsidRPr="00476B34">
        <w:rPr>
          <w:color w:val="000000" w:themeColor="text1"/>
          <w:vertAlign w:val="superscript"/>
        </w:rPr>
        <w:t>2</w:t>
      </w:r>
      <w:del w:id="115" w:author="Kahini Mehta" w:date="2022-04-29T11:11:00Z">
        <w:r w:rsidRPr="00476B34" w:rsidDel="0048447D">
          <w:rPr>
            <w:color w:val="000000" w:themeColor="text1"/>
          </w:rPr>
          <w:delText xml:space="preserve"> </w:delText>
        </w:r>
      </w:del>
      <w:r w:rsidRPr="00476B34">
        <w:rPr>
          <w:color w:val="000000" w:themeColor="text1"/>
        </w:rPr>
        <w:t>; matrix = 64 × 64; 46 slices; slice thickness/gap = 3/0 mm, effective voxel resolution = 3.0 × 3.0 × 3.0 mm</w:t>
      </w:r>
      <w:r w:rsidRPr="00476B34">
        <w:rPr>
          <w:color w:val="000000" w:themeColor="text1"/>
          <w:vertAlign w:val="superscript"/>
        </w:rPr>
        <w:t>3</w:t>
      </w:r>
      <w:r w:rsidRPr="00476B34">
        <w:rPr>
          <w:color w:val="000000" w:themeColor="text1"/>
        </w:rPr>
        <w:t>. Resting-state scans consisted of 124 volumes. In addition, a B0 field map was derived for application of distortion correction procedures, using a double-echo, gradient-recalled echo (GRE) sequence: TR = 1000ms; TE</w:t>
      </w:r>
      <w:r w:rsidRPr="00476B34">
        <w:rPr>
          <w:color w:val="000000" w:themeColor="text1"/>
          <w:vertAlign w:val="subscript"/>
        </w:rPr>
        <w:t>1</w:t>
      </w:r>
      <w:r w:rsidRPr="00476B34">
        <w:rPr>
          <w:color w:val="000000" w:themeColor="text1"/>
        </w:rPr>
        <w:t xml:space="preserve"> = 2.69ms; TE</w:t>
      </w:r>
      <w:r w:rsidRPr="00476B34">
        <w:rPr>
          <w:color w:val="000000" w:themeColor="text1"/>
          <w:vertAlign w:val="subscript"/>
        </w:rPr>
        <w:t>2</w:t>
      </w:r>
      <w:r w:rsidRPr="00476B34">
        <w:rPr>
          <w:color w:val="000000" w:themeColor="text1"/>
        </w:rPr>
        <w:t xml:space="preserve"> = 5.27ms; 44 slices; slice thickness/gap = 4/0 mm; FOV = 240 mm; effective voxel resolution = 3.8×3.8×4 mm</w:t>
      </w:r>
      <w:r w:rsidRPr="00476B34">
        <w:rPr>
          <w:color w:val="000000" w:themeColor="text1"/>
          <w:vertAlign w:val="superscript"/>
        </w:rPr>
        <w:t>3</w:t>
      </w:r>
      <w:r w:rsidRPr="00476B34">
        <w:rPr>
          <w:color w:val="000000" w:themeColor="text1"/>
        </w:rPr>
        <w:t xml:space="preserve">. </w:t>
      </w:r>
    </w:p>
    <w:p w14:paraId="5E4B54A2" w14:textId="77777777" w:rsidR="006756C2" w:rsidRPr="00476B34" w:rsidRDefault="006756C2" w:rsidP="00822DB8">
      <w:pPr>
        <w:jc w:val="both"/>
        <w:rPr>
          <w:color w:val="000000" w:themeColor="text1"/>
        </w:rPr>
      </w:pPr>
    </w:p>
    <w:p w14:paraId="7E1980C6" w14:textId="77777777" w:rsidR="00CC4017" w:rsidRPr="00476B34" w:rsidRDefault="00CC4017" w:rsidP="00822DB8">
      <w:pPr>
        <w:jc w:val="both"/>
        <w:rPr>
          <w:i/>
          <w:color w:val="000000" w:themeColor="text1"/>
        </w:rPr>
      </w:pPr>
      <w:r w:rsidRPr="00476B34">
        <w:rPr>
          <w:i/>
          <w:color w:val="000000" w:themeColor="text1"/>
        </w:rPr>
        <w:t>Image processing</w:t>
      </w:r>
    </w:p>
    <w:p w14:paraId="336E27DD" w14:textId="77777777" w:rsidR="00CC4017" w:rsidRPr="00476B34" w:rsidRDefault="00CC4017" w:rsidP="00822DB8">
      <w:pPr>
        <w:jc w:val="both"/>
        <w:rPr>
          <w:color w:val="000000" w:themeColor="text1"/>
        </w:rPr>
      </w:pPr>
    </w:p>
    <w:p w14:paraId="23FC0D8C" w14:textId="4CA24DD1" w:rsidR="00CC4017" w:rsidRPr="00476B34" w:rsidRDefault="00CC4017" w:rsidP="00822DB8">
      <w:pPr>
        <w:jc w:val="both"/>
        <w:rPr>
          <w:color w:val="000000" w:themeColor="text1"/>
        </w:rPr>
      </w:pPr>
      <w:r w:rsidRPr="00476B34">
        <w:rPr>
          <w:color w:val="000000" w:themeColor="text1"/>
        </w:rPr>
        <w:t>Before the processing of both structural and functional data, a custom adolescent template was created with Advanced Normalization Tools (ANTs</w:t>
      </w:r>
      <w:r w:rsidR="00BA661C">
        <w:rPr>
          <w:color w:val="000000" w:themeColor="text1"/>
        </w:rPr>
        <w:t>;</w:t>
      </w:r>
      <w:r w:rsidRPr="00476B34">
        <w:rPr>
          <w:color w:val="000000" w:themeColor="text1"/>
        </w:rPr>
        <w:t xml:space="preserve"> </w:t>
      </w:r>
      <w:r w:rsidR="00ED1859">
        <w:rPr>
          <w:color w:val="000000" w:themeColor="text1"/>
        </w:rPr>
        <w:fldChar w:fldCharType="begin"/>
      </w:r>
      <w:r w:rsidR="00252085">
        <w:rPr>
          <w:color w:val="000000" w:themeColor="text1"/>
        </w:rPr>
        <w:instrText xml:space="preserve"> ADDIN ZOTERO_ITEM CSL_CITATION {"citationID":"VskIfq0Z","properties":{"formattedCitation":"(Avants and Gee, 2004; Avants et al., 2011a)","plainCitation":"(Avants and Gee, 2004; Avants et al., 2011a)","noteIndex":0},"citationItems":[{"id":214,"uris":["http://zotero.org/users/1967564/items/VS88P68R"],"uri":["http://zotero.org/users/1967564/items/VS88P68R"],"itemData":{"id":214,"type":"article-journal","abstract":"The goal of this research is to promote variational methods for anatomical averaging that operate within the space of the underlying image registration problem. This approach is effective when using the large deformation viscous framework, where linear averaging is not valid, or in the elastic case. The theory behind this novel atlas building algorithm is similar to the traditional pairwise registration problem, but with single image forces replaced by average forces. These group forces drive an average transport ordinary differential equation allowing one to estimate the geodesic that moves an image toward the mean shape configuration. This model gives large deformation atlases that are optimal with respect to the shape manifold as defined by the data and the image registration assumptions. We use the techniques in the large deformation context here, but they also pertain to small deformation atlas construction. Furthermore, a natural, inherently inverse consistent image registration is gained for free, as is a tool for constant arc length geodesic shape interpolation. The geodesic atlas creation algorithm is quantitatively compared to the Euclidean anatomical average to elucidate the need for optimized atlases. The procedures generate improved average representations of highly variable anatomy from distinct populations.","container-title":"NeuroImage","DOI":"10.1016/j.neuroimage.2004.07.010","ISSN":"1053-8119","journalAbbreviation":"Neuroimage","language":"eng","note":"PMID: 15501083","page":"S139-150","source":"PubMed","title":"Geodesic estimation for large deformation anatomical shape averaging and interpolation","volume":"23 Suppl 1","author":[{"family":"Avants","given":"Brian"},{"family":"Gee","given":"James C."}],"issued":{"date-parts":[["2004"]]}}},{"id":195,"uris":["http://zotero.org/users/1967564/items/IIN57AET"],"uri":["http://zotero.org/users/1967564/items/IIN57AET"],"itemData":{"id":195,"type":"article-journal","abstract":"The United States National Institutes of Health (NIH) commit significant support to open-source data and software resources in order to foment reproducibility in the biomedical imaging sciences. Here, we report and evaluate a recent product of this commitment: Advanced Neuroimaging Tools (ANTs), which is approaching its 2.0 release. The ANTs open source software library consists of a suite of state-of-the-art image registration, segmentation and template building tools for quantitative morphometric analysis. In this work, we use ANTs to quantify, for the first time, the impact of similarity metrics on the affine and deformable components of a template-based normalization study. We detail the ANTs implementation of three similarity metrics: squared intensity difference, a new and faster cross-correlation, and voxel-wise mutual information. We then use two-fold cross-validation to compare their performance on openly available, manually labeled, T1-weighted MRI brain image data of 40 subjects (UCLA's LPBA40 dataset). We report evaluation results on cortical and whole brain labels for both the affine and deformable components of the registration. Results indicate that the best ANTs methods are competitive with existing brain extraction results (Jaccard=0.958) and cortical labeling approaches. Mutual information affine mapping combined with cross-correlation diffeomorphic mapping gave the best cortical labeling results (Jaccard=0.669±0.022). Furthermore, our two-fold cross-validation allows us to quantify the similarity of templates derived from different subgroups. Our open code, data and evaluation scripts set performance benchmark parameters for this state-of-the-art toolkit. This is the first study to use a consistent transformation framework to provide a reproducible evaluation of the isolated effect of the similarity metric on optimal template construction and brain labeling.","container-title":"NeuroImage","DOI":"10.1016/j.neuroimage.2010.09.025","ISSN":"1095-9572","issue":"3","journalAbbreviation":"Neuroimage","language":"eng","note":"PMID: 20851191\nPMCID: PMC3065962","page":"2033-2044","source":"PubMed","title":"A reproducible evaluation of ANTs similarity metric performance in brain image registration","volume":"54","author":[{"family":"Avants","given":"Brian B."},{"family":"Tustison","given":"Nicholas J."},{"family":"Song","given":"Gang"},{"family":"Cook","given":"Philip A."},{"family":"Klein","given":"Arno"},{"family":"Gee","given":"James C."}],"issued":{"date-parts":[["2011",2,1]]}}}],"schema":"https://github.com/citation-style-language/schema/raw/master/csl-citation.json"} </w:instrText>
      </w:r>
      <w:r w:rsidR="00ED1859">
        <w:rPr>
          <w:color w:val="000000" w:themeColor="text1"/>
        </w:rPr>
        <w:fldChar w:fldCharType="separate"/>
      </w:r>
      <w:r w:rsidR="00252085">
        <w:rPr>
          <w:noProof/>
          <w:color w:val="000000" w:themeColor="text1"/>
        </w:rPr>
        <w:t>Avants and Gee, 2004; Avants et al., 2011a)</w:t>
      </w:r>
      <w:r w:rsidR="00ED1859">
        <w:rPr>
          <w:color w:val="000000" w:themeColor="text1"/>
        </w:rPr>
        <w:fldChar w:fldCharType="end"/>
      </w:r>
      <w:r w:rsidRPr="00476B34">
        <w:rPr>
          <w:color w:val="000000" w:themeColor="text1"/>
        </w:rPr>
        <w:t xml:space="preserve"> The template was created to avoid registration bias and maximize sensitivity to detect regional effects that can be impacted by registration error</w:t>
      </w:r>
      <w:r w:rsidR="00252085">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{"citationID":"IGIT1jm7","properties":{"formattedCitation":"(Avants et al., 2011a)","plainCitation":"(Avants et al., 2011a)","noteIndex":0},"citationItems":[{"id":195,"uris":["http://zotero.org/users/1967564/items/IIN57AET"],"uri":["http://zotero.org/users/1967564/items/IIN57AET"],"itemData":{"id":195,"type":"article-journal","abstract":"The United States National Institutes of Health (NIH) commit significant support to open-source data and software resources in order to foment reproducibility in the biomedical imaging sciences. Here, we report and evaluate a recent product of this commitment: Advanced Neuroimaging Tools (ANTs), which is approaching its 2.0 release. The ANTs open source software library consists of a suite of state-of-the-art image registration, segmentation and template building tools for quantitative morphometric analysis. In this work, we use ANTs to quantify, for the first time, the impact of similarity metrics on the affine and deformable components of a template-based normalization study. We detail the ANTs implementation of three similarity metrics: squared intensity difference, a new and faster cross-correlation, and voxel-wise mutual information. We then use two-fold cross-validation to compare their performance on openly available, manually labeled, T1-weighted MRI brain image data of 40 subjects (UCLA's LPBA40 dataset). We report evaluation results on cortical and whole brain labels for both the affine and deformable components of the registration. Results indicate that the best ANTs methods are competitive with existing brain extraction results (Jaccard=0.958) and cortical labeling approaches. Mutual information affine mapping combined with cross-correlation diffeomorphic mapping gave the best cortical labeling results (Jaccard=0.669±0.022). Furthermore, our two-fold cross-validation allows us to quantify the similarity of templates derived from different subgroups. Our open code, data and evaluation scripts set performance benchmark parameters for this state-of-the-art toolkit. This is the first study to use a consistent transformation framework to provide a reproducible evaluation of the isolated effect of the similarity metric on optimal template construction and brain labeling.","container-title":"NeuroImage","DOI":"10.1016/j.neuroimage.2010.09.025","ISSN":"1095-9572","issue":"3","journalAbbreviation":"Neuroimage","language":"eng","note":"PMID: 20851191\nPMCID: PMC3065962","page":"2033-2044","source":"PubMed","title":"A reproducible evaluation of ANTs similarity metric performance in brain image registration","volume":"54","author":[{"family":"Avants","given":"Brian B."},{"family":"Tustison","given":"Nicholas J."},{"family":"Song","given":"Gang"},{"family":"Cook","given":"Philip A."},{"family":"Klein","given":"Arno"},{"family":"Gee","given":"James C."}],"issued":{"date-parts":[["2011",2,1]]}}}],"schema":"https://github.com/citation-style-language/schema/raw/master/csl-citation.json"} </w:instrText>
      </w:r>
      <w:r w:rsidR="00252085">
        <w:rPr>
          <w:color w:val="000000" w:themeColor="text1"/>
        </w:rPr>
        <w:fldChar w:fldCharType="separate"/>
      </w:r>
      <w:r w:rsidR="00252085">
        <w:rPr>
          <w:noProof/>
          <w:color w:val="000000" w:themeColor="text1"/>
        </w:rPr>
        <w:t>(Avants et al., 2011a)</w:t>
      </w:r>
      <w:r w:rsidR="00252085">
        <w:rPr>
          <w:color w:val="000000" w:themeColor="text1"/>
        </w:rPr>
        <w:fldChar w:fldCharType="end"/>
      </w:r>
      <w:r w:rsidRPr="00476B34">
        <w:rPr>
          <w:color w:val="000000" w:themeColor="text1"/>
        </w:rPr>
        <w:t>. Structural images were then processed and registered to this template using the ANTs cortical thickness pipeline</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{"citationID":"puNo2dg6","properties":{"formattedCitation":"(Tustison et al., 2014)","plainCitation":"(Tustison et al., 2014)","noteIndex":0},"citationItems":[{"id":213,"uris":["http://zotero.org/users/1967564/items/7Q9CIY6F"],"uri":["http://zotero.org/users/1967564/items/7Q9CIY6F"],"itemData":{"id":213,"type":"article-journal","abstract":"Many studies of the human brain have explored the relationship between cortical thickness and cognition, phenotype, or disease. Due to the subjectivity and time requirements in manual measurement of cortical thickness, scientists have relied on robust software tools for automation which facilitate the testing and refinement of neuroscientific hypotheses. The most widely used tool for cortical thickness studies is the publicly available, surface-based FreeSurfer package. Critical to the adoption of such tools is a demonstration of their reproducibility, validity, and the documentation of specific implementations that are robust across large, diverse imaging datasets. To this end, we have developed the automated, volume-based Advanced Normalization Tools (ANTs) cortical thickness pipeline comprising well-vetted components such as SyGN (multivariate template construction), SyN (image registration), N4 (bias correction), Atropos (n-tissue segmentation), and DiReCT (cortical thickness estimation). In this work, we have conducted the largest evaluation of automated cortical thickness measures in publicly available data, comparing FreeSurfer and ANTs measures computed on 1205 images from four open data sets (IXI, MMRR, NKI, and OASIS), with parcellation based on the recently proposed Desikan-Killiany-Tourville (DKT) cortical labeling protocol. We found good scan-rescan repeatability with both FreeSurfer and ANTs measures. Given that such assessments of precision do not necessarily reflect accuracy or an ability to make statistical inferences, we further tested the neurobiological validity of these approaches by evaluating thickness-based prediction of age and gender. ANTs is shown to have a higher predictive performance than FreeSurfer for both of these measures. In promotion of open science, we make all of our scripts, data, and results publicly available which complements the use of open image data sets and the open source availability of the proposed ANTs cortical thickness pipeline.","container-title":"NeuroImage","DOI":"10.1016/j.neuroimage.2014.05.044","ISSN":"1095-9572","journalAbbreviation":"Neuroimage","language":"eng","note":"PMID: 24879923","page":"166-179","source":"PubMed","title":"Large-scale evaluation of ANTs and FreeSurfer cortical thickness measurements","volume":"99","author":[{"family":"Tustison","given":"Nicholas J."},{"family":"Cook","given":"Philip A."},{"family":"Klein","given":"Arno"},{"family":"Song","given":"Gang"},{"family":"Das","given":"Sandhitsu R."},{"family":"Duda","given":"Jeffrey T."},{"family":"Kandel","given":"Benjamin M."},{"family":"Strien","given":"Niels","non-dropping-particle":"van"},{"family":"Stone","given":"James R."},{"family":"Gee","given":"James C."},{"family":"Avants","given":"Brian B."}],"issued":{"date-parts":[["2014",10,1]]}}}],"schema":"https://github.com/citation-style-language/schema/raw/master/csl-citation.json"} </w:instrText>
      </w:r>
      <w:r w:rsidR="00252085">
        <w:rPr>
          <w:color w:val="000000" w:themeColor="text1"/>
        </w:rPr>
        <w:fldChar w:fldCharType="separate"/>
      </w:r>
      <w:r w:rsidR="00252085">
        <w:rPr>
          <w:noProof/>
          <w:color w:val="000000" w:themeColor="text1"/>
        </w:rPr>
        <w:t xml:space="preserve">(Tustison </w:t>
      </w:r>
      <w:r w:rsidR="00252085">
        <w:rPr>
          <w:noProof/>
          <w:color w:val="000000" w:themeColor="text1"/>
        </w:rPr>
        <w:lastRenderedPageBreak/>
        <w:t>et al., 2014)</w:t>
      </w:r>
      <w:r w:rsidR="00252085">
        <w:rPr>
          <w:color w:val="000000" w:themeColor="text1"/>
        </w:rPr>
        <w:fldChar w:fldCharType="end"/>
      </w:r>
      <w:r w:rsidRPr="00476B34">
        <w:rPr>
          <w:color w:val="000000" w:themeColor="text1"/>
        </w:rPr>
        <w:t>. This procedure includes brain extraction, N4 bias field correction</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{"citationID":"yR5yKEau","properties":{"formattedCitation":"(Tustison et al., 2010)","plainCitation":"(Tustison et al., 2010)","noteIndex":0},"citationItems":[{"id":212,"uris":["http://zotero.org/users/1967564/items/W6F42VYA"],"uri":["http://zotero.org/users/1967564/items/W6F42VYA"],"itemData":{"id":212,"type":"article-journal","abstract":"A variant of the popular nonparametric nonuniform intensity normalization (N3) algorithm is proposed for bias field correction. Given the superb performance of N3 and its public availability, it has been the subject of several evaluation studies. These studies have demonstrated the importance of certain parameters associated with the B-spline least-squares fitting. We propose the substitution of a recently developed fast and robust B-spline approximation routine and a modified hierarchical optimization scheme for improved bias field correction over the original N3 algorithm. Similar to the N3 algorithm, we also make the source code, testing, and technical documentation of our contribution, which we denote as \"N4ITK,\" available to the public through the Insight Toolkit of the National Institutes of Health. Performance assessment is demonstrated using simulated data from the publicly available Brainweb database, hyperpolarized (3)He lung image data, and 9.4T postmortem hippocampus data.","container-title":"IEEE transactions on medical imaging","DOI":"10.1109/TMI.2010.2046908","ISSN":"1558-254X","issue":"6","journalAbbreviation":"IEEE Trans Med Imaging","language":"eng","note":"PMID: 20378467\nPMCID: PMC3071855","page":"1310-1320","source":"PubMed","title":"N4ITK: improved N3 bias correction","title-short":"N4ITK","volume":"29","author":[{"family":"Tustison","given":"Nicholas J."},{"family":"Avants","given":"Brian B."},{"family":"Cook","given":"Philip A."},{"family":"Zheng","given":"Yuanjie"},{"family":"Egan","given":"Alexander"},{"family":"Yushkevich","given":"Paul A."},{"family":"Gee","given":"James C."}],"issued":{"date-parts":[["2010",6]]}}}],"schema":"https://github.com/citation-style-language/schema/raw/master/csl-citation.json"} </w:instrText>
      </w:r>
      <w:r w:rsidR="00252085">
        <w:rPr>
          <w:color w:val="000000" w:themeColor="text1"/>
        </w:rPr>
        <w:fldChar w:fldCharType="separate"/>
      </w:r>
      <w:r w:rsidR="00252085">
        <w:rPr>
          <w:noProof/>
          <w:color w:val="000000" w:themeColor="text1"/>
        </w:rPr>
        <w:t>(Tustison et al., 2010)</w:t>
      </w:r>
      <w:r w:rsidR="00252085">
        <w:rPr>
          <w:color w:val="000000" w:themeColor="text1"/>
        </w:rPr>
        <w:fldChar w:fldCharType="end"/>
      </w:r>
      <w:r w:rsidR="00252085">
        <w:rPr>
          <w:noProof/>
          <w:color w:val="000000" w:themeColor="text1"/>
        </w:rPr>
        <w:t xml:space="preserve">. </w:t>
      </w:r>
      <w:r w:rsidRPr="00476B34">
        <w:rPr>
          <w:color w:val="000000" w:themeColor="text1"/>
        </w:rPr>
        <w:t>Atropos probabilistic tissue segmentation</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{"citationID":"IOrNKyL8","properties":{"formattedCitation":"(Avants et al., 2011b)","plainCitation":"(Avants et al., 2011b)","noteIndex":0},"citationItems":[{"id":211,"uris":["http://zotero.org/users/1967564/items/T973CPJ4"],"uri":["http://zotero.org/users/1967564/items/T973CPJ4"],"itemData":{"id":211,"type":"article-journal","abstract":"We introduce Atropos, an ITK-based multivariate n-class open source segmentation algorithm distributed with ANTs ( http://www.picsl.upenn.edu/ANTs). The Bayesian formulation of the segmentation problem is solved using the Expectation Maximization (EM) algorithm with the modeling of the class intensities based on either parametric or non-parametric finite mixtures. Atropos is capable of incorporating spatial prior probability maps (sparse), prior label maps and/or Markov Random Field (MRF) modeling. Atropos has also been efficiently implemented to handle large quantities of possible labelings (in the experimental section, we use up to 69 classes) with a minimal memory footprint. This work describes the technical and implementation aspects of Atropos and evaluates its performance on two different ground-truth datasets. First, we use the BrainWeb dataset from Montreal Neurological Institute to evaluate three-tissue segmentation performance via (1) K-means segmentation without use of template data; (2) MRF segmentation with initialization by prior probability maps derived from a group template; (3) Prior-based segmentation with use of spatial prior probability maps derived from a group template. We also evaluate Atropos performance by using spatial priors to drive a 69-class EM segmentation problem derived from the Hammers atlas from University College London. These evaluation studies, combined with illustrative examples that exercise Atropos options, demonstrate both performance and wide applicability of this new platform-independent open source segmentation tool.","container-title":"Neuroinformatics","DOI":"10.1007/s12021-011-9109-y","ISSN":"1559-0089","issue":"4","journalAbbreviation":"Neuroinformatics","language":"eng","note":"PMID: 21373993\nPMCID: PMC3297199","page":"381-400","source":"PubMed","title":"An open source multivariate framework for n-tissue segmentation with evaluation on public data","volume":"9","author":[{"family":"Avants","given":"Brian B."},{"family":"Tustison","given":"Nicholas J."},{"family":"Wu","given":"Jue"},{"family":"Cook","given":"Philip A."},{"family":"Gee","given":"James C."}],"issued":{"date-parts":[["2011",12]]}}}],"schema":"https://github.com/citation-style-language/schema/raw/master/csl-citation.json"} </w:instrText>
      </w:r>
      <w:r w:rsidR="00252085">
        <w:rPr>
          <w:color w:val="000000" w:themeColor="text1"/>
        </w:rPr>
        <w:fldChar w:fldCharType="separate"/>
      </w:r>
      <w:r w:rsidR="00252085">
        <w:rPr>
          <w:noProof/>
          <w:color w:val="000000" w:themeColor="text1"/>
        </w:rPr>
        <w:t>(Avants et al., 2011b)</w:t>
      </w:r>
      <w:r w:rsidR="00252085">
        <w:rPr>
          <w:color w:val="000000" w:themeColor="text1"/>
        </w:rPr>
        <w:fldChar w:fldCharType="end"/>
      </w:r>
      <w:r w:rsidRPr="00476B34">
        <w:rPr>
          <w:color w:val="000000" w:themeColor="text1"/>
        </w:rPr>
        <w:t xml:space="preserve"> and the top-performing SyN diffeomorphic registration method</w:t>
      </w:r>
      <w:r w:rsidR="00252085">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{"citationID":"xgzsCc0B","properties":{"formattedCitation":"(Avants et al., 2008; Klein et al., 2009)","plainCitation":"(Avants et al., 2008; Klein et al., 2009)","noteIndex":0},"citationItems":[{"id":210,"uris":["http://zotero.org/users/1967564/items/TKX6XA9N"],"uri":["http://zotero.org/users/1967564/items/TKX6XA9N"],"itemData":{"id":210,"type":"article-journal","abstract":"One of the most challenging problems in modern neuroimaging is detailed characterization of neurodegeneration. Quantifying spatial and longitudinal atrophy patterns is an important component of this process. These spatiotemporal signals will aid in discriminating between related diseases, such as frontotemporal dementia (FTD) and Alzheimer's disease (AD), which manifest themselves in the same at-risk population. Here, we develop a novel symmetric image normalization method (SyN) for maximizing the cross-correlation within the space of diffeomorphic maps and provide the Euler-Lagrange equations necessary for this optimization. We then turn to a careful evaluation of our method. Our evaluation uses gold standard, human cortical segmentation to contrast SyN's performance with a related elastic method and with the standard ITK implementation of Thirion's Demons algorithm. The new method compares favorably with both approaches, in particular when the distance between the template brain and the target brain is large. We then report the correlation of volumes gained by algorithmic cortical labelings of FTD and control subjects with those gained by the manual rater. This comparison shows that, of the three methods tested, SyN's volume measurements are the most strongly correlated with volume measurements gained by expert labeling. This study indicates that SyN, with cross-correlation, is a reliable method for normalizing and making anatomical measurements in volumetric MRI of patients and at-risk elderly individuals.","container-title":"Medical Image Analysis","DOI":"10.1016/j.media.2007.06.004","ISSN":"1361-8423","issue":"1","journalAbbreviation":"Med Image Anal","language":"eng","note":"PMID: 17659998\nPMCID: PMC2276735","page":"26-41","source":"PubMed","title":"Symmetric diffeomorphic image registration with cross-correlation: evaluating automated labeling of elderly and neurodegenerative brain","title-short":"Symmetric diffeomorphic image registration with cross-correlation","volume":"12","author":[{"family":"Avants","given":"B. B."},{"family":"Epstein","given":"C. L."},{"family":"Grossman","given":"M."},{"family":"Gee","given":"J. C."}],"issued":{"date-parts":[["2008",2]]}}},{"id":209,"uris":["http://zotero.org/users/1967564/items/QGE2J2VW"],"uri":["http://zotero.org/users/1967564/items/QGE2J2VW"],"itemData":{"id":209,"type":"article-journal","abstract":"All fields of neuroscience that employ brain imaging need to communicate their results with reference to anatomical regions. In particular, comparative morphometry and group analysis of functional and physiological data require coregistration of brains to establish correspondences across brain structures. It is well established that linear registration of one brain to another is inadequate for aligning brain structures, so numerous algorithms have emerged to nonlinearly register brains to one another. This study is the largest evaluation of nonlinear deformation algorithms applied to brain image registration ever conducted. Fourteen algorithms from laboratories around the world are evaluated using 8 different error measures. More than 45,000 registrations between 80 manually labeled brains were performed by algorithms including: AIR, ANIMAL, ART, Diffeomorphic Demons, FNIRT, IRTK, JRD-fluid, ROMEO, SICLE, SyN, and four different SPM5 algorithms (\"SPM2-type\" and regular Normalization, Unified Segmentation, and the DARTEL Toolbox). All of these registrations were preceded by linear registration between the same image pairs using FLIRT. One of the most significant findings of this study is that the relative performances of the registration methods under comparison appear to be little affected by the choice of subject population, labeling protocol, and type of overlap measure. This is important because it suggests that the findings are generalizable to new subject populations that are labeled or evaluated using different labeling protocols. Furthermore, we ranked the 14 methods according to three completely independent analyses (permutation tests, one-way ANOVA tests, and indifference-zone ranking) and derived three almost identical top rankings of the methods. ART, SyN, IRTK, and SPM's DARTEL Toolbox gave the best results according to overlap and distance measures, with ART and SyN delivering the most consistently high accuracy across subjects and label sets. Updates will be published on the http://www.mindboggle.info/papers/ website.","container-title":"NeuroImage","DOI":"10.1016/j.neuroimage.2008.12.037","ISSN":"1095-9572","issue":"3","journalAbbreviation":"Neuroimage","language":"eng","note":"PMID: 19195496\nPMCID: PMC2747506","page":"786-802","source":"PubMed","title":"Evaluation of 14 nonlinear deformation algorithms applied to human brain MRI registration","volume":"46","author":[{"family":"Klein","given":"Arno"},{"family":"Andersson","given":"Jesper"},{"family":"Ardekani","given":"Babak A."},{"family":"Ashburner","given":"John"},{"family":"Avants","given":"Brian"},{"family":"Chiang","given":"Ming-Chang"},{"family":"Christensen","given":"Gary E."},{"family":"Collins","given":"D. Louis"},{"family":"Gee","given":"James"},{"family":"Hellier","given":"Pierre"},{"family":"Song","given":"Joo Hyun"},{"family":"Jenkinson","given":"Mark"},{"family":"Lepage","given":"Claude"},{"family":"Rueckert","given":"Daniel"},{"family":"Thompson","given":"Paul"},{"family":"Vercauteren","given":"Tom"},{"family":"Woods","given":"Roger P."},{"family":"Mann","given":"J. John"},{"family":"Parsey","given":"Ramin V."}],"issued":{"date-parts":[["2009",7,1]]}}}],"schema":"https://github.com/citation-style-language/schema/raw/master/csl-citation.json"} </w:instrText>
      </w:r>
      <w:r w:rsidR="00252085">
        <w:rPr>
          <w:color w:val="000000" w:themeColor="text1"/>
        </w:rPr>
        <w:fldChar w:fldCharType="separate"/>
      </w:r>
      <w:r w:rsidR="00252085">
        <w:rPr>
          <w:noProof/>
          <w:color w:val="000000" w:themeColor="text1"/>
        </w:rPr>
        <w:t>(Avants et al., 2008; Klein et al., 2009)</w:t>
      </w:r>
      <w:r w:rsidR="00252085">
        <w:rPr>
          <w:color w:val="000000" w:themeColor="text1"/>
        </w:rPr>
        <w:fldChar w:fldCharType="end"/>
      </w:r>
      <w:r w:rsidRPr="00476B34">
        <w:rPr>
          <w:color w:val="000000" w:themeColor="text1"/>
        </w:rPr>
        <w:t>.</w:t>
      </w:r>
    </w:p>
    <w:p w14:paraId="17A0798C" w14:textId="77777777" w:rsidR="00CC4017" w:rsidRPr="00476B34" w:rsidRDefault="00CC4017" w:rsidP="00822DB8">
      <w:pPr>
        <w:jc w:val="both"/>
        <w:rPr>
          <w:color w:val="000000" w:themeColor="text1"/>
        </w:rPr>
      </w:pPr>
    </w:p>
    <w:p w14:paraId="0263A07E" w14:textId="47A6B71B" w:rsidR="00CC4017" w:rsidRPr="00476B34" w:rsidRDefault="00CC4017" w:rsidP="00822DB8">
      <w:pPr>
        <w:jc w:val="both"/>
        <w:rPr>
          <w:color w:val="000000" w:themeColor="text1"/>
        </w:rPr>
      </w:pPr>
      <w:r w:rsidRPr="00476B34">
        <w:rPr>
          <w:color w:val="000000" w:themeColor="text1"/>
        </w:rPr>
        <w:t xml:space="preserve">The fMRI data were processed with an </w:t>
      </w:r>
      <w:del w:id="116" w:author="Kahini Mehta" w:date="2022-04-29T11:12:00Z">
        <w:r w:rsidR="005E2284" w:rsidRPr="00476B34" w:rsidDel="009E5BEF">
          <w:rPr>
            <w:color w:val="000000" w:themeColor="text1"/>
          </w:rPr>
          <w:delText xml:space="preserve">extensively </w:delText>
        </w:r>
      </w:del>
      <w:ins w:id="117" w:author="Kahini Mehta" w:date="2022-04-29T11:12:00Z">
        <w:r w:rsidR="009E5BEF">
          <w:rPr>
            <w:color w:val="000000" w:themeColor="text1"/>
          </w:rPr>
          <w:t>empirically</w:t>
        </w:r>
        <w:r w:rsidR="009E5BEF" w:rsidRPr="00476B34">
          <w:rPr>
            <w:color w:val="000000" w:themeColor="text1"/>
          </w:rPr>
          <w:t xml:space="preserve"> </w:t>
        </w:r>
      </w:ins>
      <w:r w:rsidR="005E2284" w:rsidRPr="00476B34">
        <w:rPr>
          <w:color w:val="000000" w:themeColor="text1"/>
        </w:rPr>
        <w:t>validated</w:t>
      </w:r>
      <w:r w:rsidRPr="00476B34">
        <w:rPr>
          <w:color w:val="000000" w:themeColor="text1"/>
        </w:rPr>
        <w:t xml:space="preserve"> preprocessing pipeline implemented in the eXtensible Connectivity Pipeline (XCP) Engine</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{"citationID":"BjWYYxkv","properties":{"formattedCitation":"(Ciric et al., 2018)","plainCitation":"(Ciric et al., 2018)","noteIndex":0},"citationItems":[{"id":203,"uris":["http://zotero.org/users/1967564/items/PWBCGVXT"],"uri":["http://zotero.org/users/1967564/items/PWBCGVXT"],"itemData":{"id":203,"type":"article-journal","abstract":"Ciric et al. describe a protocol for the removal of motion artifacts from functional MRI data. They introduce a software package that implements common denoising protocols and provides tools for assessing the efficacy of denoising.","container-title":"Nature Protocols","DOI":"10.1038/s41596-018-0065-y","ISSN":"1750-2799","issue":"12","language":"en","note":"number: 12\npublisher: Nature Publishing Group","page":"2801-2826","source":"www.nature.com","title":"Mitigating head motion artifact in functional connectivity MRI","volume":"13","author":[{"family":"Ciric","given":"Rastko"},{"family":"Rosen","given":"Adon F. G."},{"family":"Erus","given":"Guray"},{"family":"Cieslak","given":"Matthew"},{"family":"Adebimpe","given":"Azeez"},{"family":"Cook","given":"Philip A."},{"family":"Bassett","given":"Danielle S."},{"family":"Davatzikos","given":"Christos"},{"family":"Wolf","given":"Daniel H."},{"family":"Satterthwaite","given":"Theodore D."}],"issued":{"date-parts":[["2018",12]]}}}],"schema":"https://github.com/citation-style-language/schema/raw/master/csl-citation.json"} </w:instrText>
      </w:r>
      <w:r w:rsidR="00252085">
        <w:rPr>
          <w:color w:val="000000" w:themeColor="text1"/>
        </w:rPr>
        <w:fldChar w:fldCharType="separate"/>
      </w:r>
      <w:r w:rsidR="00252085">
        <w:rPr>
          <w:noProof/>
          <w:color w:val="000000" w:themeColor="text1"/>
        </w:rPr>
        <w:t>(Ciric et al., 2018)</w:t>
      </w:r>
      <w:r w:rsidR="00252085">
        <w:rPr>
          <w:color w:val="000000" w:themeColor="text1"/>
        </w:rPr>
        <w:fldChar w:fldCharType="end"/>
      </w:r>
      <w:r w:rsidRPr="00476B34">
        <w:rPr>
          <w:color w:val="000000" w:themeColor="text1"/>
        </w:rPr>
        <w:t xml:space="preserve">. Resting-state time series </w:t>
      </w:r>
      <w:r w:rsidR="005E2284" w:rsidRPr="00476B34">
        <w:rPr>
          <w:color w:val="000000" w:themeColor="text1"/>
        </w:rPr>
        <w:t>preprocessing included</w:t>
      </w:r>
      <w:r w:rsidRPr="00476B34">
        <w:rPr>
          <w:color w:val="000000" w:themeColor="text1"/>
        </w:rPr>
        <w:t xml:space="preserve"> correction of distortion induced by magnetic field inhomogeneity </w:t>
      </w:r>
      <w:r w:rsidR="00252085" w:rsidRPr="00476B34">
        <w:rPr>
          <w:color w:val="000000" w:themeColor="text1"/>
        </w:rPr>
        <w:t>using FMRIB</w:t>
      </w:r>
      <w:r w:rsidRPr="00476B34">
        <w:rPr>
          <w:color w:val="000000" w:themeColor="text1"/>
        </w:rPr>
        <w:t xml:space="preserve"> Software Library (FSL)’s FUGUE utility </w:t>
      </w:r>
      <w:r w:rsidR="00252085">
        <w:rPr>
          <w:color w:val="000000" w:themeColor="text1"/>
        </w:rPr>
        <w:fldChar w:fldCharType="begin"/>
      </w:r>
      <w:r w:rsidR="00252085">
        <w:rPr>
          <w:color w:val="000000" w:themeColor="text1"/>
        </w:rPr>
        <w:instrText xml:space="preserve"> ADDIN ZOTERO_ITEM CSL_CITATION {"citationID":"KfmRGHSx","properties":{"formattedCitation":"(Jenkinson, 2003)","plainCitation":"(Jenkinson, 2003)","noteIndex":0},"citationItems":[{"id":194,"uris":["http://zotero.org/users/1967564/items/79ACVG9K"],"uri":["http://zotero.org/users/1967564/items/79ACVG9K"],"itemData":{"id":194,"type":"article-journal","abstract":"This work investigates the general problem of phase unwrapping for arbitrary N-dimensional phase maps. A cost function-based approach is outlined that leads to an integer programming problem. To solve this problem, a best-pair-first region merging approach is adopted as the optimization method. The algorithm was implemented and tested with 3D MRI medical data for venogram studies, as well as for fMRI applications in EPI unwarping and rapid, automated shimming. Magn Reson Med 49:193–197, 2003. © 2003 Wiley-Liss, Inc.","container-title":"Magnetic Resonance in Medicine","DOI":"10.1002/mrm.10354","ISSN":"1522-2594","issue":"1","language":"en","note":"_eprint: https://onlinelibrary.wiley.com/doi/pdf/10.1002/mrm.10354","page":"193-197","source":"Wiley Online Library","title":"Fast, automated, N-dimensional phase-unwrapping algorithm","volume":"49","author":[{"family":"Jenkinson","given":"Mark"}],"issued":{"date-parts":[["2003"]]}}}],"schema":"https://github.com/citation-style-language/schema/raw/master/csl-citation.json"} </w:instrText>
      </w:r>
      <w:r w:rsidR="00252085">
        <w:rPr>
          <w:color w:val="000000" w:themeColor="text1"/>
        </w:rPr>
        <w:fldChar w:fldCharType="separate"/>
      </w:r>
      <w:r w:rsidR="00252085">
        <w:rPr>
          <w:noProof/>
          <w:color w:val="000000" w:themeColor="text1"/>
        </w:rPr>
        <w:t>(Jenkinson, 2003)</w:t>
      </w:r>
      <w:r w:rsidR="00252085">
        <w:rPr>
          <w:color w:val="000000" w:themeColor="text1"/>
        </w:rPr>
        <w:fldChar w:fldCharType="end"/>
      </w:r>
      <w:r w:rsidRPr="00476B34">
        <w:rPr>
          <w:color w:val="000000" w:themeColor="text1"/>
        </w:rPr>
        <w:t xml:space="preserve"> realignment of all volumes to a selected reference volume using MCFLIRT</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{"citationID":"o0Pf40NH","properties":{"formattedCitation":"(Jenkinson et al., 2002)","plainCitation":"(Jenkinson et al., 2002)","noteIndex":0},"citationItems":[{"id":206,"uris":["http://zotero.org/users/1967564/items/CDRLM7SD"],"uri":["http://zotero.org/users/1967564/items/CDRLM7SD"],"itemData":{"id":206,"type":"article-journal","abstract":"Linear registration and motion correction are important components of structural and functional brain image analysis. Most modern methods optimize some intensity-based cost function to determine the best registration. To date, little attention has been focused on the optimization method itself, even though the success of most registration methods hinges on the quality of this optimization. This paper examines the optimization process in detail and demonstrates that the commonly used multiresolution local optimization methods can, and do, get trapped in local minima. To address this problem, two approaches are taken: (1) to apodize the cost function and (2) to employ a novel hybrid global-local optimization method. This new optimization method is specifically designed for registering whole brain images. It substantially reduces the likelihood of producing misregistrations due to being trapped by local minima. The increased robustness of the method, compared to other commonly used methods, is demonstrated by a consistency test. In addition, the accuracy of the registration is demonstrated by a series of experiments with motion correction. These motion correction experiments also investigate how the results are affected by different cost functions and interpolation methods.","container-title":"NeuroImage","DOI":"10.1016/s1053-8119(02)91132-8","ISSN":"1053-8119","issue":"2","journalAbbreviation":"Neuroimage","language":"eng","note":"PMID: 12377157","page":"825-841","source":"PubMed","title":"Improved optimization for the robust and accurate linear registration and motion correction of brain images","volume":"17","author":[{"family":"Jenkinson","given":"Mark"},{"family":"Bannister","given":"Peter"},{"family":"Brady","given":"Michael"},{"family":"Smith","given":"Stephen"}],"issued":{"date-parts":[["2002",10]]}}}],"schema":"https://github.com/citation-style-language/schema/raw/master/csl-citation.json"} </w:instrText>
      </w:r>
      <w:r w:rsidR="00252085">
        <w:rPr>
          <w:color w:val="000000" w:themeColor="text1"/>
        </w:rPr>
        <w:fldChar w:fldCharType="separate"/>
      </w:r>
      <w:r w:rsidR="00252085">
        <w:rPr>
          <w:noProof/>
          <w:color w:val="000000" w:themeColor="text1"/>
        </w:rPr>
        <w:t>(Jenkinson et al., 2002)</w:t>
      </w:r>
      <w:r w:rsidR="00252085">
        <w:rPr>
          <w:color w:val="000000" w:themeColor="text1"/>
        </w:rPr>
        <w:fldChar w:fldCharType="end"/>
      </w:r>
      <w:r w:rsidRPr="00476B34">
        <w:rPr>
          <w:color w:val="000000" w:themeColor="text1"/>
        </w:rPr>
        <w:t>, interpolation of intensity outliers in each voxel’s time series using AFNI’s 3dDespike utility, and demeaning and removal of first</w:t>
      </w:r>
      <w:ins w:id="118" w:author="Kahini Mehta" w:date="2022-04-29T11:13:00Z">
        <w:r w:rsidR="009E5BEF">
          <w:rPr>
            <w:color w:val="000000" w:themeColor="text1"/>
          </w:rPr>
          <w:t>-</w:t>
        </w:r>
      </w:ins>
      <w:r w:rsidRPr="00476B34">
        <w:rPr>
          <w:color w:val="000000" w:themeColor="text1"/>
        </w:rPr>
        <w:t xml:space="preserve"> and second</w:t>
      </w:r>
      <w:ins w:id="119" w:author="Kahini Mehta" w:date="2022-04-29T11:13:00Z">
        <w:r w:rsidR="009E5BEF">
          <w:rPr>
            <w:color w:val="000000" w:themeColor="text1"/>
          </w:rPr>
          <w:t>-</w:t>
        </w:r>
      </w:ins>
      <w:del w:id="120" w:author="Kahini Mehta" w:date="2022-04-29T11:12:00Z">
        <w:r w:rsidRPr="00476B34" w:rsidDel="009E5BEF">
          <w:rPr>
            <w:color w:val="000000" w:themeColor="text1"/>
          </w:rPr>
          <w:delText xml:space="preserve"> </w:delText>
        </w:r>
      </w:del>
      <w:r w:rsidRPr="00476B34">
        <w:rPr>
          <w:color w:val="000000" w:themeColor="text1"/>
        </w:rPr>
        <w:t xml:space="preserve">order </w:t>
      </w:r>
      <w:del w:id="121" w:author="Kahini Mehta" w:date="2022-04-29T11:12:00Z">
        <w:r w:rsidRPr="00476B34" w:rsidDel="009E5BEF">
          <w:rPr>
            <w:color w:val="000000" w:themeColor="text1"/>
          </w:rPr>
          <w:delText xml:space="preserve"> </w:delText>
        </w:r>
      </w:del>
      <w:r w:rsidRPr="00476B34">
        <w:rPr>
          <w:color w:val="000000" w:themeColor="text1"/>
        </w:rPr>
        <w:t>trends</w:t>
      </w:r>
      <w:r w:rsidRPr="00476B34">
        <w:rPr>
          <w:rStyle w:val="CommentReference"/>
          <w:color w:val="000000" w:themeColor="text1"/>
        </w:rPr>
        <w:t>.</w:t>
      </w:r>
      <w:r w:rsidRPr="00476B34">
        <w:rPr>
          <w:color w:val="000000" w:themeColor="text1"/>
        </w:rPr>
        <w:t xml:space="preserve"> After the despiking and detrending, the functional data were de-noised using a 36-parameter confound regression model that has been shown to minimize associations with motion artifact and other nuisance variables</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{"citationID":"YVoXUxqQ","properties":{"formattedCitation":"(Ciric et al., 2017)","plainCitation":"(Ciric et al., 2017)","noteIndex":0},"citationItems":[{"id":207,"uris":["http://zotero.org/users/1967564/items/MXM838YR"],"uri":["http://zotero.org/users/1967564/items/MXM838YR"],"itemData":{"id":207,"type":"article-journal","abstract":"Since initial reports regarding the impact of motion artifact on measures of\nfunctional connectivity, there has been a proliferation of participant-level confound\nregression methods to limit its impact. However, many of the most commonly used techniques\nhave not been systematically evaluated using a broad range of outcome measures. Here, we\nprovide a systematic evaluation of 14 participant-level confound regression methods in 393\nyoung adults. Specifically, we compare methods according to four benchmarks, including the\nresidual relationship between motion and connectivity, distance-dependent effects of\nmotion on connectivity, network identifiability, and additional degrees of freedom lost in\nconfound regression. Our results delineate two clear trade-offs among methods. First,\nmethods that include global signal regression minimize the relationship between\nconnectivity and motion, but unmask distance-dependent artifact. In contrast, censoring\nmethods mitigate both motion artifact and distance-dependence, but use additional degrees\nof freedom. Importantly, less effective de-noising methods are also unable to identify\nmodular network structure in the connectome. Taken together, these results emphasize the\nheterogeneous efficacy of proposed methods, and suggest that different confound regression\nstrategies may be appropriate in the context of specific scientific goals.","container-title":"NeuroImage","DOI":"10.1016/j.neuroimage.2017.03.020","ISSN":"1053-8119","journalAbbreviation":"Neuroimage","note":"PMID: 28302591\nPMCID: PMC5483393","page":"174-187","source":"PubMed Central","title":"Benchmarking of participant-level confound regression strategies for the control of motion artifact in studies of functional connectivity","volume":"154","author":[{"family":"Ciric","given":"Rastko"},{"family":"Wolf","given":"Daniel H."},{"family":"Power","given":"Jonathan D."},{"family":"Roalf","given":"David R."},{"family":"Baum","given":"Graham"},{"family":"Ruparel","given":"Kosha"},{"family":"Shinohara","given":"Russell T."},{"family":"Elliott","given":"Mark A."},{"family":"Eickhoff","given":"Simon B."},{"family":"Davatzikos","given":"Christos"},{"family":"Gur","given":"Ruben C."},{"family":"Gur","given":"Raquel E."},{"family":"Bassett","given":"Danielle S."},{"family":"Satterthwaite","given":"Theodore D."}],"issued":{"date-parts":[["2017",7,1]]}}}],"schema":"https://github.com/citation-style-language/schema/raw/master/csl-citation.json"} </w:instrText>
      </w:r>
      <w:r w:rsidR="00252085">
        <w:rPr>
          <w:color w:val="000000" w:themeColor="text1"/>
        </w:rPr>
        <w:fldChar w:fldCharType="separate"/>
      </w:r>
      <w:r w:rsidR="00252085">
        <w:rPr>
          <w:noProof/>
          <w:color w:val="000000" w:themeColor="text1"/>
        </w:rPr>
        <w:t>(Ciric et al., 2017)</w:t>
      </w:r>
      <w:r w:rsidR="00252085">
        <w:rPr>
          <w:color w:val="000000" w:themeColor="text1"/>
        </w:rPr>
        <w:fldChar w:fldCharType="end"/>
      </w:r>
      <w:r w:rsidRPr="00476B34">
        <w:rPr>
          <w:color w:val="000000" w:themeColor="text1"/>
        </w:rPr>
        <w:t>. Specifically, the confound regression model included the six framewise estimates of motion, the mean signal extracted from eroded white matter and cerebrospinal fluid compartments, the global signal, the derivatives of each of these nine parameters, and quadratic terms of each of the nine parameters as well as their derivatives. To avoid frequency mismatch, both the BOLD-weighted time series and the confound regressor timeseries were temporally filtered simultaneously using a fi</w:t>
      </w:r>
      <w:ins w:id="122" w:author="Kahini Mehta" w:date="2022-04-29T11:20:00Z">
        <w:r w:rsidR="00141AA4">
          <w:rPr>
            <w:color w:val="000000" w:themeColor="text1"/>
          </w:rPr>
          <w:t>r</w:t>
        </w:r>
      </w:ins>
      <w:r w:rsidRPr="00476B34">
        <w:rPr>
          <w:color w:val="000000" w:themeColor="text1"/>
        </w:rPr>
        <w:t xml:space="preserve">st-order Butterworth filter with a passband between 0.01 and 0.08 Hz </w:t>
      </w:r>
      <w:del w:id="123" w:author="Kahini Mehta" w:date="2022-04-29T11:20:00Z">
        <w:r w:rsidRPr="00476B34" w:rsidDel="00141AA4">
          <w:rPr>
            <w:color w:val="000000" w:themeColor="text1"/>
          </w:rPr>
          <w:delText>to avoid mismatch in the temporal domain</w:delText>
        </w:r>
        <w:r w:rsidR="00BA661C" w:rsidDel="00141AA4">
          <w:rPr>
            <w:color w:val="000000" w:themeColor="text1"/>
          </w:rPr>
          <w:delText xml:space="preserve"> </w:delText>
        </w:r>
      </w:del>
      <w:r w:rsidR="00252085">
        <w:rPr>
          <w:color w:val="000000" w:themeColor="text1"/>
        </w:rPr>
        <w:fldChar w:fldCharType="begin"/>
      </w:r>
      <w:r w:rsidR="00252085">
        <w:rPr>
          <w:color w:val="000000" w:themeColor="text1"/>
        </w:rPr>
        <w:instrText xml:space="preserve"> ADDIN ZOTERO_ITEM CSL_CITATION {"citationID":"anAyd0uN","properties":{"formattedCitation":"(Hallquist et al., 2013)","plainCitation":"(Hallquist et al., 2013)","noteIndex":0},"citationItems":[{"id":205,"uris":["http://zotero.org/users/1967564/items/TY9DZ9BM"],"uri":["http://zotero.org/users/1967564/items/TY9DZ9BM"],"itemData":{"id":205,"type":"article-journal","abstract":"Recent resting-state functional connectivity fMRI (RS-fcMRI) research has demonstrated that head motion during fMRI acquisition systematically influences connectivity estimates despite bandpass filtering and nuisance regression, which are intended to reduce such nuisance variability. We provide evidence that the effects of head motion and other nuisance signals are poorly controlled when the fMRI time series are bandpass-filtered but the regressors are unfiltered, resulting in the inadvertent reintroduction of nuisance-related variation into frequencies previously suppressed by the bandpass filter, as well as suboptimal correction for noise signals in the frequencies of interest. This is important because many RS-fcMRI studies, including some focusing on motion-related artifacts, have applied this approach. In two cohorts of individuals (n=117 and 22) who completed resting-state fMRI scans, we found that the bandpass-regress approach consistently overestimated functional connectivity across the brain, typically on the order of r=.10-.35, relative to a simultaneous bandpass filtering and nuisance regression approach. Inflated correlations under the bandpass-regress approach were associated with head motion and cardiac artifacts. Furthermore, distance-related differences in the association of head motion and connectivity estimates were much weaker for the simultaneous filtering approach. We recommend that future RS-fcMRI studies ensure that the frequencies of nuisance regressors and fMRI data match prior to nuisance regression, and we advocate a simultaneous bandpass filtering and nuisance regression strategy that better controls nuisance-related variability.","container-title":"NeuroImage","DOI":"10.1016/j.neuroimage.2013.05.116","ISSN":"1095-9572","journalAbbreviation":"Neuroimage","language":"eng","note":"PMID: 23747457\nPMCID: PMC3759585","page":"208-225","source":"PubMed","title":"The nuisance of nuisance regression: spectral misspecification in a common approach to resting-state fMRI preprocessing reintroduces noise and obscures functional connectivity","title-short":"The nuisance of nuisance regression","volume":"82","author":[{"family":"Hallquist","given":"Michael N."},{"family":"Hwang","given":"Kai"},{"family":"Luna","given":"Beatriz"}],"issued":{"date-parts":[["2013",11,15]]}}}],"schema":"https://github.com/citation-style-language/schema/raw/master/csl-citation.json"} </w:instrText>
      </w:r>
      <w:r w:rsidR="00252085">
        <w:rPr>
          <w:color w:val="000000" w:themeColor="text1"/>
        </w:rPr>
        <w:fldChar w:fldCharType="separate"/>
      </w:r>
      <w:r w:rsidR="00252085">
        <w:rPr>
          <w:noProof/>
          <w:color w:val="000000" w:themeColor="text1"/>
        </w:rPr>
        <w:t>(Hallquist et al., 2013)</w:t>
      </w:r>
      <w:r w:rsidR="00252085">
        <w:rPr>
          <w:color w:val="000000" w:themeColor="text1"/>
        </w:rPr>
        <w:fldChar w:fldCharType="end"/>
      </w:r>
      <w:r w:rsidR="00252085">
        <w:rPr>
          <w:noProof/>
          <w:color w:val="000000" w:themeColor="text1"/>
        </w:rPr>
        <w:t xml:space="preserve">. </w:t>
      </w:r>
      <w:r w:rsidRPr="00476B34">
        <w:rPr>
          <w:color w:val="000000" w:themeColor="text1"/>
        </w:rPr>
        <w:t xml:space="preserve">The confound regression was performed using AFNI’s 3dTproject. Denoised functional images were co-registered to the T1 image using boundary-based registration </w:t>
      </w:r>
      <w:r w:rsidR="00252085">
        <w:rPr>
          <w:color w:val="000000" w:themeColor="text1"/>
        </w:rPr>
        <w:fldChar w:fldCharType="begin"/>
      </w:r>
      <w:r w:rsidR="00252085">
        <w:rPr>
          <w:color w:val="000000" w:themeColor="text1"/>
        </w:rPr>
        <w:instrText xml:space="preserve"> ADDIN ZOTERO_ITEM CSL_CITATION {"citationID":"HdiUizae","properties":{"formattedCitation":"(Greve and Fischl, 2009)","plainCitation":"(Greve and Fischl, 2009)","noteIndex":0},"citationItems":[{"id":204,"uris":["http://zotero.org/users/1967564/items/7JKWNJ4X"],"uri":["http://zotero.org/users/1967564/items/7JKWNJ4X"],"itemData":{"id":204,"type":"article-journal","abstract":"The fine spatial scales of the structures in the human brain represent an enormous challenge to the successful integration of information from different images for both within- and between-subject analysis. While many algorithms to register image pairs from the same subject exist, visual inspection shows that their accuracy and robustness to be suspect, particularly when there are strong intensity gradients and/or only part of the brain is imaged. This paper introduces a new algorithm called Boundary-Based Registration, or BBR. The novelty of BBR is that it treats the two images very differently. The reference image must be of sufficient resolution and quality to extract surfaces that separate tissue types. The input image is then aligned to the reference by maximizing the intensity gradient across tissue boundaries. Several lower quality images can be aligned through their alignment with the reference. Visual inspection and fMRI results show that BBR is more accurate than correlation ratio or normalized mutual information and is considerably more robust to even strong intensity inhomogeneities. BBR also excels at aligning partial-brain images to whole-brain images, a domain in which existing registration algorithms frequently fail. Even in the limit of registering a single slice, we show the BBR results to be robust and accurate.","container-title":"NeuroImage","DOI":"10.1016/j.neuroimage.2009.06.060","ISSN":"1095-9572","issue":"1","journalAbbreviation":"Neuroimage","language":"eng","note":"PMID: 19573611\nPMCID: PMC2733527","page":"63-72","source":"PubMed","title":"Accurate and robust brain image alignment using boundary-based registration","volume":"48","author":[{"family":"Greve","given":"Douglas N."},{"family":"Fischl","given":"Bruce"}],"issued":{"date-parts":[["2009",10,15]]}}}],"schema":"https://github.com/citation-style-language/schema/raw/master/csl-citation.json"} </w:instrText>
      </w:r>
      <w:r w:rsidR="00252085">
        <w:rPr>
          <w:color w:val="000000" w:themeColor="text1"/>
        </w:rPr>
        <w:fldChar w:fldCharType="separate"/>
      </w:r>
      <w:r w:rsidR="00252085">
        <w:rPr>
          <w:noProof/>
          <w:color w:val="000000" w:themeColor="text1"/>
        </w:rPr>
        <w:t>(Greve and Fischl, 2009)</w:t>
      </w:r>
      <w:r w:rsidR="00252085">
        <w:rPr>
          <w:color w:val="000000" w:themeColor="text1"/>
        </w:rPr>
        <w:fldChar w:fldCharType="end"/>
      </w:r>
      <w:r w:rsidRPr="00476B34">
        <w:rPr>
          <w:color w:val="000000" w:themeColor="text1"/>
        </w:rPr>
        <w:t xml:space="preserve"> and aligned to the study-specific adolescent template using the ANTs transform for the T1 image as above. Functional images were resampled to 4 mm</w:t>
      </w:r>
      <w:r w:rsidRPr="00476B34">
        <w:rPr>
          <w:color w:val="000000" w:themeColor="text1"/>
          <w:vertAlign w:val="superscript"/>
        </w:rPr>
        <w:t>3</w:t>
      </w:r>
      <w:r w:rsidRPr="00476B34">
        <w:rPr>
          <w:color w:val="000000" w:themeColor="text1"/>
        </w:rPr>
        <w:t xml:space="preserve"> isotropic voxels in the template space before connectome-wide association study for computational feasibility </w:t>
      </w:r>
      <w:r w:rsidR="00252085">
        <w:rPr>
          <w:color w:val="000000" w:themeColor="text1"/>
        </w:rPr>
        <w:fldChar w:fldCharType="begin"/>
      </w:r>
      <w:r w:rsidR="00252085">
        <w:rPr>
          <w:color w:val="000000" w:themeColor="text1"/>
        </w:rPr>
        <w:instrText xml:space="preserve"> ADDIN ZOTERO_ITEM CSL_CITATION {"citationID":"HnrTK35D","properties":{"formattedCitation":"(Shehzad et al., 2014)","plainCitation":"(Shehzad et al., 2014)","noteIndex":0},"citationItems":[{"id":200,"uris":["http://zotero.org/users/1967564/items/H763NJQV"],"uri":["http://zotero.org/users/1967564/items/H763NJQV"],"itemData":{"id":200,"type":"article-journal","abstract":"The identification of phenotypic associations in high-dimensional brain 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 Here, we propose a computationally efficient, data-driven technique for connectome-wide association studies (CWAS) that provides a comprehensive voxel-wise survey of brain-behavior relationships across the connectome; the approach identifies voxels whose whole-brain connectivity patterns vary significantly with a phenotypic variable. Using resting state fMRI data, we demonstrate the utility of our analytic framework by identifying significant connectivity-phenotype relationships for full-scale IQ and assessing their overlap with existent neuroimaging findings, as synthesized by openly available automated meta-analysis (www.neurosynth.org). The results appeared to be robust to the removal of nuisance covariates (i.e., mean connectivity, global signal, and motion) and varying brain resolution (i.e., voxelwise results are highly similar to results using 800 parcellations). We show that CWAS findings can be used to guide subsequent seed-based correlation analyses. Finally, we demonstrate the applicability of the approach by examining CWAS for three additional datasets, each encompassing a distinct phenotypic variable: neurotypical development, Attention-Deficit/Hyperactivity Disorder diagnostic status, and L-DOPA pharmacological manipulation. For each phenotype, our approach to CWAS identified distinct connectome-wide association profiles, not previously attainable in a single study utilizing traditional univariate approaches. As a computationally efficient, extensible, and scalable method, our CWAS framework can accelerate the discovery of brain-behavior relationships in the connectome.","container-title":"NeuroImage","DOI":"10.1016/j.neuroimage.2014.02.024","ISSN":"1095-9572","journalAbbreviation":"Neuroimage","language":"eng","note":"PMID: 24583255\nPMCID: PMC4138049","page":"74-94","source":"PubMed","title":"A multivariate distance-based analytic framework for connectome-wide association studies","volume":"93 Pt 1","author":[{"family":"Shehzad","given":"Zarrar"},{"family":"Kelly","given":"Clare"},{"family":"Reiss","given":"Philip T."},{"family":"Cameron Craddock","given":"R."},{"family":"Emerson","given":"John W."},{"family":"McMahon","given":"Katie"},{"family":"Copland","given":"David A."},{"family":"Castellanos","given":"F. Xavier"},{"family":"Milham","given":"Michael P."}],"issued":{"date-parts":[["2014",6]]}}}],"schema":"https://github.com/citation-style-language/schema/raw/master/csl-citation.json"} </w:instrText>
      </w:r>
      <w:r w:rsidR="00252085">
        <w:rPr>
          <w:color w:val="000000" w:themeColor="text1"/>
        </w:rPr>
        <w:fldChar w:fldCharType="separate"/>
      </w:r>
      <w:r w:rsidR="00252085">
        <w:rPr>
          <w:noProof/>
          <w:color w:val="000000" w:themeColor="text1"/>
        </w:rPr>
        <w:t>(Shehzad et al., 2014)</w:t>
      </w:r>
      <w:r w:rsidR="00252085">
        <w:rPr>
          <w:color w:val="000000" w:themeColor="text1"/>
        </w:rPr>
        <w:fldChar w:fldCharType="end"/>
      </w:r>
      <w:r w:rsidRPr="00476B34">
        <w:rPr>
          <w:color w:val="000000" w:themeColor="text1"/>
        </w:rPr>
        <w:t>. However, higher spatial resolution images (2 mm</w:t>
      </w:r>
      <w:r w:rsidRPr="00476B34">
        <w:rPr>
          <w:color w:val="000000" w:themeColor="text1"/>
          <w:vertAlign w:val="superscript"/>
        </w:rPr>
        <w:t>3</w:t>
      </w:r>
      <w:r w:rsidRPr="00476B34">
        <w:rPr>
          <w:color w:val="000000" w:themeColor="text1"/>
        </w:rPr>
        <w:t xml:space="preserve">) were used for follow-up seed-based analyses. Throughout, all transformations were concatenated so that only one interpolation was performed. </w:t>
      </w:r>
    </w:p>
    <w:p w14:paraId="4310B0D4" w14:textId="77777777" w:rsidR="00CC4017" w:rsidRPr="00476B34" w:rsidRDefault="00CC4017" w:rsidP="00822DB8">
      <w:pPr>
        <w:jc w:val="both"/>
        <w:rPr>
          <w:color w:val="000000" w:themeColor="text1"/>
        </w:rPr>
      </w:pPr>
    </w:p>
    <w:p w14:paraId="725C918D" w14:textId="77777777" w:rsidR="00CC4017" w:rsidRPr="00476B34" w:rsidRDefault="00CC4017" w:rsidP="00822DB8">
      <w:pPr>
        <w:jc w:val="both"/>
        <w:rPr>
          <w:color w:val="000000" w:themeColor="text1"/>
        </w:rPr>
      </w:pPr>
    </w:p>
    <w:p w14:paraId="6448CB93" w14:textId="77777777" w:rsidR="00CC4017" w:rsidRPr="00476B34" w:rsidRDefault="00CC4017" w:rsidP="00822DB8">
      <w:pPr>
        <w:jc w:val="both"/>
        <w:rPr>
          <w:bCs/>
          <w:i/>
          <w:color w:val="000000" w:themeColor="text1"/>
        </w:rPr>
      </w:pPr>
      <w:r w:rsidRPr="00476B34">
        <w:rPr>
          <w:bCs/>
          <w:i/>
          <w:color w:val="000000" w:themeColor="text1"/>
        </w:rPr>
        <w:t>Multivariate Distance Matrix Regression (MDMR)</w:t>
      </w:r>
    </w:p>
    <w:p w14:paraId="57B6C242" w14:textId="77777777" w:rsidR="00CC4017" w:rsidRPr="00476B34" w:rsidRDefault="00CC4017" w:rsidP="00822DB8">
      <w:pPr>
        <w:jc w:val="both"/>
        <w:rPr>
          <w:bCs/>
          <w:i/>
          <w:color w:val="000000" w:themeColor="text1"/>
        </w:rPr>
      </w:pPr>
    </w:p>
    <w:p w14:paraId="1947417C" w14:textId="034F8620" w:rsidR="00CC4017" w:rsidRPr="00476B34" w:rsidRDefault="00CC4017" w:rsidP="00822DB8">
      <w:pPr>
        <w:jc w:val="both"/>
        <w:rPr>
          <w:rStyle w:val="title-text"/>
          <w:color w:val="000000" w:themeColor="text1"/>
        </w:rPr>
      </w:pPr>
      <w:r w:rsidRPr="00476B34">
        <w:rPr>
          <w:color w:val="000000" w:themeColor="text1"/>
        </w:rPr>
        <w:t xml:space="preserve">We performed a </w:t>
      </w:r>
      <w:r w:rsidRPr="00476B34">
        <w:rPr>
          <w:rStyle w:val="title-text"/>
          <w:color w:val="000000" w:themeColor="text1"/>
        </w:rPr>
        <w:t>connectome-wide association study (CWAS) using MDMR as described in detail in previous studies</w:t>
      </w:r>
      <w:r w:rsidR="00252085">
        <w:rPr>
          <w:rStyle w:val="title-text"/>
          <w:color w:val="000000" w:themeColor="text1"/>
        </w:rPr>
        <w:fldChar w:fldCharType="begin"/>
      </w:r>
      <w:r w:rsidR="00252085">
        <w:rPr>
          <w:rStyle w:val="title-text"/>
          <w:color w:val="000000" w:themeColor="text1"/>
        </w:rPr>
        <w:instrText xml:space="preserve"> ADDIN ZOTERO_ITEM CSL_CITATION {"citationID":"MwZaMwHX","properties":{"formattedCitation":"(Shehzad et al., 2014; Satterthwaite et al., 2015; Sharma et al., 2017)","plainCitation":"(Shehzad et al., 2014; Satterthwaite et al., 2015; Sharma et al., 2017)","noteIndex":0},"citationItems":[{"id":200,"uris":["http://zotero.org/users/1967564/items/H763NJQV"],"uri":["http://zotero.org/users/1967564/items/H763NJQV"],"itemData":{"id":200,"type":"article-journal","abstract":"The identification of phenotypic associations in high-dimensional brain 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 Here, we propose a computationally efficient, data-driven technique for connectome-wide association studies (CWAS) that provides a comprehensive voxel-wise survey of brain-behavior relationships across the connectome; the approach identifies voxels whose whole-brain connectivity patterns vary significantly with a phenotypic variable. Using resting state fMRI data, we demonstrate the utility of our analytic framework by identifying significant connectivity-phenotype relationships for full-scale IQ and assessing their overlap with existent neuroimaging findings, as synthesized by openly available automated meta-analysis (www.neurosynth.org). The results appeared to be robust to the removal of nuisance covariates (i.e., mean connectivity, global signal, and motion) and varying brain resolution (i.e., voxelwise results are highly similar to results using 800 parcellations). We show that CWAS findings can be used to guide subsequent seed-based correlation analyses. Finally, we demonstrate the applicability of the approach by examining CWAS for three additional datasets, each encompassing a distinct phenotypic variable: neurotypical development, Attention-Deficit/Hyperactivity Disorder diagnostic status, and L-DOPA pharmacological manipulation. For each phenotype, our approach to CWAS identified distinct connectome-wide association profiles, not previously attainable in a single study utilizing traditional univariate approaches. As a computationally efficient, extensible, and scalable method, our CWAS framework can accelerate the discovery of brain-behavior relationships in the connectome.","container-title":"NeuroImage","DOI":"10.1016/j.neuroimage.2014.02.024","ISSN":"1095-9572","journalAbbreviation":"Neuroimage","language":"eng","note":"PMID: 24583255\nPMCID: PMC4138049","page":"74-94","source":"PubMed","title":"A multivariate distance-based analytic framework for connectome-wide association studies","volume":"93 Pt 1","author":[{"family":"Shehzad","given":"Zarrar"},{"family":"Kelly","given":"Clare"},{"family":"Reiss","given":"Philip T."},{"family":"Cameron Craddock","given":"R."},{"family":"Emerson","given":"John W."},{"family":"McMahon","given":"Katie"},{"family":"Copland","given":"David A."},{"family":"Castellanos","given":"F. Xavier"},{"family":"Milham","given":"Michael P."}],"issued":{"date-parts":[["2014",6]]}}},{"id":202,"uris":["http://zotero.org/users/1967564/items/SZIIK3WA"],"uri":["http://zotero.org/users/1967564/items/SZIIK3WA"],"itemData":{"id":202,"type":"article-journal","abstract":"Adults with psychotic disorders have dysconnectivity in critical brain networks, including the default mode (DM) and the cingulo-opercular (CO) networks. However, it is unknown whether such deficits are present in youth with less severe symptoms. We conducted a multivariate connectome-wide association study examining dysconnectivity with resting state functional magnetic resonance imaging in a population-based cohort of 188 youths aged 8–22 years with psychosis-spectrum (PS) symptoms and 204 typically developing (TD) comparators. We found evidence for multi-focal dysconnectivity in PS youths, implicating the bilateral anterior cingulate, frontal pole, medial temporal lobe, opercular cortex and right orbitofrontal cortex. Follow-up seed-based and network-level analyses demonstrated that these results were driven by hyper-connectivity among DM regions and diminished connectivity among CO regions, as well as diminished coupling between frontal and DM regions. Collectively, these results provide novel evidence for functional dysconnectivity in PS youths, which show marked correspondence to abnormalities reported in adults with established psychotic disorders.","container-title":"Molecular Psychiatry","DOI":"10.1038/mp.2015.66","ISSN":"1476-5578","issue":"12","language":"en","note":"number: 12\npublisher: Nature Publishing Group","page":"1508-1515","source":"www.nature.com","title":"Connectome-wide network analysis of youth with Psychosis-Spectrum symptoms","volume":"20","author":[{"family":"Satterthwaite","given":"T. D."},{"family":"Vandekar","given":"S. N."},{"family":"Wolf","given":"D. H."},{"family":"Bassett","given":"D. S."},{"family":"Ruparel","given":"K."},{"family":"Shehzad","given":"Z."},{"family":"Craddock","given":"R. C."},{"family":"Shinohara","given":"R. T."},{"family":"Moore","given":"T. M."},{"family":"Gennatas","given":"E. D."},{"family":"Jackson","given":"C."},{"family":"Roalf","given":"D. R."},{"family":"Milham","given":"M. P."},{"family":"Calkins","given":"M. E."},{"family":"Hakonarson","given":"H."},{"family":"Gur","given":"R. C."},{"family":"Gur","given":"R. E."}],"issued":{"date-parts":[["2015",12]]}}},{"id":201,"uris":["http://zotero.org/users/1967564/items/Y8MUKZYQ"],"uri":["http://zotero.org/users/1967564/items/Y8MUKZYQ"],"itemData":{"id":201,"type":"article-journal","abstract":"Objective:Anhedonia is central to multiple psychiatric disorders and causes substantial disability. A dimensional conceptualization posits that anhedonia severity is related to a transdiagnostic continuum of reward deficits in specific neural networks. Previous functional connectivity studies related to anhedonia have focused on case-control comparisons in specific disorders, using region-specific seed-based analyses. Here, the authors explore the entire functional connectome in relation to reward responsivity across a population of adults with heterogeneous psychopathology.Method:In a sample of 225 adults from five diagnostic groups (major depressive disorder, N=32; bipolar disorder, N=50; schizophrenia, N=51; psychosis risk, N=39; and healthy control subjects, N=53), the authors conducted a connectome-wide analysis examining the relationship between a dimensional measure of reward responsivity (the reward sensitivity subscale of the Behavioral Activation Scale) and resting-state functional connectivity using multivariate distance-based matrix regression.Results:The authors identified foci of dysconnectivity associated with reward responsivity in the nucleus accumbens, the default mode network, and the cingulo-opercular network. Follow-up analyses revealed dysconnectivity among specific large-scale functional networks and their connectivity with the nucleus accumbens. Reward deficits were associated with decreased connectivity between the nucleus accumbens and the default mode network and increased connectivity between the nucleus accumbens and the cingulo-opercular network. In addition, impaired reward responsivity was associated with default mode network hyperconnectivity and diminished connectivity between the default mode network and the cingulo-opercular network.Conclusions:These results emphasize the centrality of the nucleus accumbens in the pathophysiology of reward deficits and suggest that dissociable patterns of connectivity among large-scale networks are critical to the neurobiology of reward dysfunction across clinical diagnostic categories.","container-title":"American Journal of Psychiatry","DOI":"10.1176/appi.ajp.2016.16070774","ISSN":"0002-953X","issue":"7","journalAbbreviation":"AJP","note":"publisher: American Psychiatric Publishing","page":"657-666","source":"ajp.psychiatryonline.org (Atypon)","title":"Common Dimensional Reward Deficits Across Mood and Psychotic Disorders: A Connectome-Wide Association Study","title-short":"Common Dimensional Reward Deficits Across Mood and Psychotic Disorders","volume":"174","author":[{"family":"Sharma","given":"Anup"},{"family":"Wolf","given":"Daniel H."},{"family":"Ciric","given":"Rastko"},{"family":"Kable","given":"Joseph W."},{"family":"Moore","given":"Tyler M."},{"family":"Vandekar","given":"Simon N."},{"family":"Katchmar","given":"Natalie"},{"family":"Daldal","given":"Aylin"},{"family":"Ruparel","given":"Kosha"},{"family":"Davatzikos","given":"Christos"},{"family":"Elliott","given":"Mark A."},{"family":"Calkins","given":"Monica E."},{"family":"Shinohara","given":"Russell T."},{"family":"Bassett","given":"Danielle S."},{"family":"Satterthwaite","given":"Theodore D."}],"issued":{"date-parts":[["2017",1,31]]}}}],"schema":"https://github.com/citation-style-language/schema/raw/master/csl-citation.json"} </w:instrText>
      </w:r>
      <w:r w:rsidR="00252085">
        <w:rPr>
          <w:rStyle w:val="title-text"/>
          <w:color w:val="000000" w:themeColor="text1"/>
        </w:rPr>
        <w:fldChar w:fldCharType="separate"/>
      </w:r>
      <w:ins w:id="124" w:author="Kahini Mehta" w:date="2022-04-29T11:21:00Z">
        <w:r w:rsidR="00141AA4">
          <w:rPr>
            <w:rStyle w:val="title-text"/>
            <w:color w:val="000000" w:themeColor="text1"/>
          </w:rPr>
          <w:t xml:space="preserve"> </w:t>
        </w:r>
      </w:ins>
      <w:r w:rsidR="00252085">
        <w:rPr>
          <w:rStyle w:val="title-text"/>
          <w:noProof/>
          <w:color w:val="000000" w:themeColor="text1"/>
        </w:rPr>
        <w:t>(Shehzad et al., 2014; Satterthwaite et al., 2015; Sharma et al., 2017)</w:t>
      </w:r>
      <w:r w:rsidR="00252085">
        <w:rPr>
          <w:rStyle w:val="title-text"/>
          <w:color w:val="000000" w:themeColor="text1"/>
        </w:rPr>
        <w:fldChar w:fldCharType="end"/>
      </w:r>
      <w:r w:rsidRPr="00476B34">
        <w:rPr>
          <w:rStyle w:val="title-text"/>
          <w:color w:val="000000" w:themeColor="text1"/>
        </w:rPr>
        <w:t xml:space="preserve">. A schematic of the CWAS procedure is depicted in </w:t>
      </w:r>
      <w:r w:rsidRPr="00476B34">
        <w:rPr>
          <w:rStyle w:val="title-text"/>
          <w:b/>
          <w:color w:val="000000" w:themeColor="text1"/>
        </w:rPr>
        <w:t>Figure 1</w:t>
      </w:r>
      <w:r w:rsidRPr="00476B34">
        <w:rPr>
          <w:rStyle w:val="title-text"/>
          <w:color w:val="000000" w:themeColor="text1"/>
        </w:rPr>
        <w:t>.</w:t>
      </w:r>
    </w:p>
    <w:p w14:paraId="28C17078" w14:textId="4320FD9B" w:rsidR="0090436F" w:rsidRPr="00476B34" w:rsidRDefault="00C37784" w:rsidP="00822DB8">
      <w:pPr>
        <w:jc w:val="both"/>
        <w:rPr>
          <w:rStyle w:val="title-text"/>
          <w:color w:val="000000" w:themeColor="text1"/>
        </w:rPr>
      </w:pPr>
      <w:ins w:id="125" w:author="Kahini Mehta" w:date="2022-06-17T11:52:00Z">
        <w:r>
          <w:rPr>
            <w:noProof/>
            <w:color w:val="000000" w:themeColor="text1"/>
          </w:rPr>
          <w:lastRenderedPageBreak/>
          <w:drawing>
            <wp:inline distT="0" distB="0" distL="0" distR="0" wp14:anchorId="63AE0E14" wp14:editId="0E09AB2C">
              <wp:extent cx="5943600" cy="306324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ins>
    </w:p>
    <w:p w14:paraId="6A1B7831" w14:textId="7F2FF35E" w:rsidR="00822DB8" w:rsidRPr="00476B34" w:rsidRDefault="00E81661" w:rsidP="001A43E6">
      <w:pPr>
        <w:keepNext/>
        <w:jc w:val="center"/>
        <w:rPr>
          <w:color w:val="000000" w:themeColor="text1"/>
        </w:rPr>
      </w:pPr>
      <w:r w:rsidRPr="00476B34">
        <w:rPr>
          <w:noProof/>
          <w:color w:val="000000" w:themeColor="text1"/>
        </w:rPr>
        <w:t xml:space="preserve"> </w:t>
      </w:r>
      <w:del w:id="126" w:author="Kahini Mehta" w:date="2022-06-17T11:52:00Z">
        <w:r w:rsidRPr="00476B34" w:rsidDel="00C37784">
          <w:rPr>
            <w:noProof/>
            <w:color w:val="000000" w:themeColor="text1"/>
          </w:rPr>
          <w:drawing>
            <wp:inline distT="0" distB="0" distL="0" distR="0" wp14:anchorId="6D85FBD8" wp14:editId="684FDCE7">
              <wp:extent cx="6003261" cy="307863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a:ext>
                        </a:extLst>
                      </a:blip>
                      <a:srcRect l="5047" t="13533" r="5404" b="10430"/>
                      <a:stretch/>
                    </pic:blipFill>
                    <pic:spPr bwMode="auto">
                      <a:xfrm>
                        <a:off x="0" y="0"/>
                        <a:ext cx="6007172" cy="3080645"/>
                      </a:xfrm>
                      <a:prstGeom prst="rect">
                        <a:avLst/>
                      </a:prstGeom>
                      <a:ln>
                        <a:noFill/>
                      </a:ln>
                      <a:extLst>
                        <a:ext uri="{53640926-AAD7-44D8-BBD7-CCE9431645EC}">
                          <a14:shadowObscured xmlns:a14="http://schemas.microsoft.com/office/drawing/2010/main"/>
                        </a:ext>
                      </a:extLst>
                    </pic:spPr>
                  </pic:pic>
                </a:graphicData>
              </a:graphic>
            </wp:inline>
          </w:drawing>
        </w:r>
      </w:del>
    </w:p>
    <w:p w14:paraId="3A554AE3" w14:textId="61FFFBAB" w:rsidR="00822DB8" w:rsidRPr="00162DFE" w:rsidRDefault="00822DB8" w:rsidP="00822DB8">
      <w:pPr>
        <w:pStyle w:val="Caption"/>
        <w:contextualSpacing/>
        <w:jc w:val="both"/>
        <w:rPr>
          <w:i w:val="0"/>
          <w:iCs w:val="0"/>
          <w:color w:val="000000" w:themeColor="text1"/>
          <w:sz w:val="20"/>
          <w:szCs w:val="20"/>
        </w:rPr>
      </w:pPr>
      <w:r w:rsidRPr="00162DFE">
        <w:rPr>
          <w:b/>
          <w:bCs/>
          <w:i w:val="0"/>
          <w:iCs w:val="0"/>
          <w:color w:val="000000" w:themeColor="text1"/>
          <w:sz w:val="20"/>
          <w:szCs w:val="20"/>
        </w:rPr>
        <w:t xml:space="preserve">Figure </w:t>
      </w:r>
      <w:r w:rsidRPr="00162DFE">
        <w:rPr>
          <w:b/>
          <w:bCs/>
          <w:i w:val="0"/>
          <w:iCs w:val="0"/>
          <w:color w:val="000000" w:themeColor="text1"/>
          <w:sz w:val="20"/>
          <w:szCs w:val="20"/>
        </w:rPr>
        <w:fldChar w:fldCharType="begin"/>
      </w:r>
      <w:r w:rsidRPr="00162DFE">
        <w:rPr>
          <w:b/>
          <w:bCs/>
          <w:i w:val="0"/>
          <w:iCs w:val="0"/>
          <w:color w:val="000000" w:themeColor="text1"/>
          <w:sz w:val="20"/>
          <w:szCs w:val="20"/>
        </w:rPr>
        <w:instrText xml:space="preserve"> SEQ Figure \* ARABIC </w:instrText>
      </w:r>
      <w:r w:rsidRPr="00162DFE">
        <w:rPr>
          <w:b/>
          <w:bCs/>
          <w:i w:val="0"/>
          <w:iCs w:val="0"/>
          <w:color w:val="000000" w:themeColor="text1"/>
          <w:sz w:val="20"/>
          <w:szCs w:val="20"/>
        </w:rPr>
        <w:fldChar w:fldCharType="separate"/>
      </w:r>
      <w:r w:rsidR="00AC205F">
        <w:rPr>
          <w:b/>
          <w:bCs/>
          <w:i w:val="0"/>
          <w:iCs w:val="0"/>
          <w:noProof/>
          <w:color w:val="000000" w:themeColor="text1"/>
          <w:sz w:val="20"/>
          <w:szCs w:val="20"/>
        </w:rPr>
        <w:t>1</w:t>
      </w:r>
      <w:r w:rsidRPr="00162DFE">
        <w:rPr>
          <w:b/>
          <w:bCs/>
          <w:i w:val="0"/>
          <w:iCs w:val="0"/>
          <w:color w:val="000000" w:themeColor="text1"/>
          <w:sz w:val="20"/>
          <w:szCs w:val="20"/>
        </w:rPr>
        <w:fldChar w:fldCharType="end"/>
      </w:r>
      <w:r w:rsidR="006756C2" w:rsidRPr="00162DFE">
        <w:rPr>
          <w:b/>
          <w:bCs/>
          <w:i w:val="0"/>
          <w:iCs w:val="0"/>
          <w:color w:val="000000" w:themeColor="text1"/>
          <w:sz w:val="20"/>
          <w:szCs w:val="20"/>
        </w:rPr>
        <w:t>.</w:t>
      </w:r>
      <w:r w:rsidRPr="00162DFE">
        <w:rPr>
          <w:rFonts w:eastAsiaTheme="minorEastAsia"/>
          <w:b/>
          <w:bCs/>
          <w:i w:val="0"/>
          <w:iCs w:val="0"/>
          <w:color w:val="000000" w:themeColor="text1"/>
          <w:kern w:val="24"/>
          <w:sz w:val="20"/>
          <w:szCs w:val="20"/>
        </w:rPr>
        <w:t xml:space="preserve"> </w:t>
      </w:r>
      <w:r w:rsidRPr="00162DFE">
        <w:rPr>
          <w:b/>
          <w:bCs/>
          <w:i w:val="0"/>
          <w:iCs w:val="0"/>
          <w:color w:val="000000" w:themeColor="text1"/>
          <w:sz w:val="20"/>
          <w:szCs w:val="20"/>
        </w:rPr>
        <w:t xml:space="preserve">Connectome-Wide Analysis </w:t>
      </w:r>
      <w:r w:rsidR="001A43E6" w:rsidRPr="00162DFE">
        <w:rPr>
          <w:b/>
          <w:bCs/>
          <w:i w:val="0"/>
          <w:iCs w:val="0"/>
          <w:color w:val="000000" w:themeColor="text1"/>
          <w:sz w:val="20"/>
          <w:szCs w:val="20"/>
        </w:rPr>
        <w:t>u</w:t>
      </w:r>
      <w:r w:rsidRPr="00162DFE">
        <w:rPr>
          <w:b/>
          <w:bCs/>
          <w:i w:val="0"/>
          <w:iCs w:val="0"/>
          <w:color w:val="000000" w:themeColor="text1"/>
          <w:sz w:val="20"/>
          <w:szCs w:val="20"/>
        </w:rPr>
        <w:t>sing Multivariate Distance-Based Matrix Regression (MDMR)</w:t>
      </w:r>
      <w:r w:rsidR="006756C2" w:rsidRPr="00162DFE">
        <w:rPr>
          <w:i w:val="0"/>
          <w:iCs w:val="0"/>
          <w:color w:val="000000" w:themeColor="text1"/>
          <w:sz w:val="20"/>
          <w:szCs w:val="20"/>
        </w:rPr>
        <w:t xml:space="preserve">. </w:t>
      </w:r>
      <w:r w:rsidRPr="00162DFE">
        <w:rPr>
          <w:i w:val="0"/>
          <w:iCs w:val="0"/>
          <w:color w:val="000000" w:themeColor="text1"/>
          <w:sz w:val="20"/>
          <w:szCs w:val="20"/>
        </w:rPr>
        <w:t xml:space="preserve">Template-space functional time series were resampled </w:t>
      </w:r>
      <w:r w:rsidR="006756C2" w:rsidRPr="00162DFE">
        <w:rPr>
          <w:i w:val="0"/>
          <w:iCs w:val="0"/>
          <w:color w:val="000000" w:themeColor="text1"/>
          <w:sz w:val="20"/>
          <w:szCs w:val="20"/>
        </w:rPr>
        <w:t xml:space="preserve">to </w:t>
      </w:r>
      <w:r w:rsidRPr="00162DFE">
        <w:rPr>
          <w:i w:val="0"/>
          <w:iCs w:val="0"/>
          <w:color w:val="000000" w:themeColor="text1"/>
          <w:sz w:val="20"/>
          <w:szCs w:val="20"/>
        </w:rPr>
        <w:t>4 mm</w:t>
      </w:r>
      <w:r w:rsidRPr="00162DFE">
        <w:rPr>
          <w:i w:val="0"/>
          <w:iCs w:val="0"/>
          <w:color w:val="000000" w:themeColor="text1"/>
          <w:sz w:val="20"/>
          <w:szCs w:val="20"/>
          <w:vertAlign w:val="superscript"/>
        </w:rPr>
        <w:t>3</w:t>
      </w:r>
      <w:r w:rsidRPr="00162DFE">
        <w:rPr>
          <w:i w:val="0"/>
          <w:iCs w:val="0"/>
          <w:color w:val="000000" w:themeColor="text1"/>
          <w:sz w:val="20"/>
          <w:szCs w:val="20"/>
        </w:rPr>
        <w:t xml:space="preserve"> for computational feasibility. </w:t>
      </w:r>
      <w:r w:rsidR="00742EB4" w:rsidRPr="00162DFE">
        <w:rPr>
          <w:i w:val="0"/>
          <w:iCs w:val="0"/>
          <w:color w:val="000000" w:themeColor="text1"/>
          <w:sz w:val="20"/>
          <w:szCs w:val="20"/>
        </w:rPr>
        <w:t xml:space="preserve"> </w:t>
      </w:r>
      <w:r w:rsidRPr="00162DFE">
        <w:rPr>
          <w:i w:val="0"/>
          <w:iCs w:val="0"/>
          <w:color w:val="000000" w:themeColor="text1"/>
          <w:sz w:val="20"/>
          <w:szCs w:val="20"/>
        </w:rPr>
        <w:t>For each gray matter voxel</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A</w:t>
      </w:r>
      <w:r w:rsidR="00742EB4" w:rsidRPr="00162DFE">
        <w:rPr>
          <w:i w:val="0"/>
          <w:iCs w:val="0"/>
          <w:color w:val="000000" w:themeColor="text1"/>
          <w:sz w:val="20"/>
          <w:szCs w:val="20"/>
        </w:rPr>
        <w:t>)</w:t>
      </w:r>
      <w:r w:rsidRPr="00162DFE">
        <w:rPr>
          <w:i w:val="0"/>
          <w:iCs w:val="0"/>
          <w:color w:val="000000" w:themeColor="text1"/>
          <w:sz w:val="20"/>
          <w:szCs w:val="20"/>
        </w:rPr>
        <w:t>, a connectivity map was created for each subject</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B</w:t>
      </w:r>
      <w:r w:rsidR="00742EB4" w:rsidRPr="00162DFE">
        <w:rPr>
          <w:i w:val="0"/>
          <w:iCs w:val="0"/>
          <w:color w:val="000000" w:themeColor="text1"/>
          <w:sz w:val="20"/>
          <w:szCs w:val="20"/>
        </w:rPr>
        <w:t>)</w:t>
      </w:r>
      <w:r w:rsidRPr="00162DFE">
        <w:rPr>
          <w:i w:val="0"/>
          <w:iCs w:val="0"/>
          <w:color w:val="000000" w:themeColor="text1"/>
          <w:sz w:val="20"/>
          <w:szCs w:val="20"/>
        </w:rPr>
        <w:t>, and the maps were compared in a pairwise manner</w:t>
      </w:r>
      <w:r w:rsidR="006756C2" w:rsidRPr="00162DFE">
        <w:rPr>
          <w:i w:val="0"/>
          <w:iCs w:val="0"/>
          <w:color w:val="000000" w:themeColor="text1"/>
          <w:sz w:val="20"/>
          <w:szCs w:val="20"/>
        </w:rPr>
        <w:t xml:space="preserve"> (using correlation) </w:t>
      </w:r>
      <w:r w:rsidRPr="00162DFE">
        <w:rPr>
          <w:i w:val="0"/>
          <w:iCs w:val="0"/>
          <w:color w:val="000000" w:themeColor="text1"/>
          <w:sz w:val="20"/>
          <w:szCs w:val="20"/>
        </w:rPr>
        <w:t>to create a distance matrix</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C</w:t>
      </w:r>
      <w:r w:rsidR="00742EB4" w:rsidRPr="00162DFE">
        <w:rPr>
          <w:i w:val="0"/>
          <w:iCs w:val="0"/>
          <w:color w:val="000000" w:themeColor="text1"/>
          <w:sz w:val="20"/>
          <w:szCs w:val="20"/>
        </w:rPr>
        <w:t>)</w:t>
      </w:r>
      <w:r w:rsidRPr="00162DFE">
        <w:rPr>
          <w:i w:val="0"/>
          <w:iCs w:val="0"/>
          <w:color w:val="000000" w:themeColor="text1"/>
          <w:sz w:val="20"/>
          <w:szCs w:val="20"/>
        </w:rPr>
        <w:t>.  MDMR used these distance matrices to evaluate the complex multivariate pattern of connectivity in association with delay discounting (DD) across subjects while controlling for age, sex, and in-scanner motion</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D</w:t>
      </w:r>
      <w:r w:rsidR="000E20C5" w:rsidRPr="00162DFE">
        <w:rPr>
          <w:i w:val="0"/>
          <w:iCs w:val="0"/>
          <w:color w:val="000000" w:themeColor="text1"/>
          <w:sz w:val="20"/>
          <w:szCs w:val="20"/>
        </w:rPr>
        <w:t>).</w:t>
      </w:r>
      <w:r w:rsidRPr="00162DFE">
        <w:rPr>
          <w:i w:val="0"/>
          <w:iCs w:val="0"/>
          <w:color w:val="000000" w:themeColor="text1"/>
          <w:sz w:val="20"/>
          <w:szCs w:val="20"/>
        </w:rPr>
        <w:t xml:space="preserve"> </w:t>
      </w:r>
      <w:r w:rsidR="006756C2" w:rsidRPr="00162DFE">
        <w:rPr>
          <w:i w:val="0"/>
          <w:iCs w:val="0"/>
          <w:color w:val="000000" w:themeColor="text1"/>
          <w:sz w:val="20"/>
          <w:szCs w:val="20"/>
        </w:rPr>
        <w:t xml:space="preserve">Permutation testing </w:t>
      </w:r>
      <w:r w:rsidRPr="00162DFE">
        <w:rPr>
          <w:i w:val="0"/>
          <w:iCs w:val="0"/>
          <w:color w:val="000000" w:themeColor="text1"/>
          <w:sz w:val="20"/>
          <w:szCs w:val="20"/>
        </w:rPr>
        <w:t>yielded a pseudo-</w:t>
      </w:r>
      <w:r w:rsidRPr="00162DFE">
        <w:rPr>
          <w:color w:val="000000" w:themeColor="text1"/>
          <w:sz w:val="20"/>
          <w:szCs w:val="20"/>
        </w:rPr>
        <w:t>F</w:t>
      </w:r>
      <w:r w:rsidRPr="00162DFE">
        <w:rPr>
          <w:i w:val="0"/>
          <w:iCs w:val="0"/>
          <w:color w:val="000000" w:themeColor="text1"/>
          <w:sz w:val="20"/>
          <w:szCs w:val="20"/>
        </w:rPr>
        <w:t xml:space="preserve"> statistic and a corresponding </w:t>
      </w:r>
      <w:r w:rsidRPr="00162DFE">
        <w:rPr>
          <w:color w:val="000000" w:themeColor="text1"/>
          <w:sz w:val="20"/>
          <w:szCs w:val="20"/>
        </w:rPr>
        <w:t>p</w:t>
      </w:r>
      <w:r w:rsidRPr="00162DFE">
        <w:rPr>
          <w:i w:val="0"/>
          <w:iCs w:val="0"/>
          <w:color w:val="000000" w:themeColor="text1"/>
          <w:sz w:val="20"/>
          <w:szCs w:val="20"/>
        </w:rPr>
        <w:t xml:space="preserve"> value. This procedure was repeated for each gray matter voxel, yielding</w:t>
      </w:r>
      <w:r w:rsidR="006756C2" w:rsidRPr="00162DFE">
        <w:rPr>
          <w:i w:val="0"/>
          <w:iCs w:val="0"/>
          <w:color w:val="000000" w:themeColor="text1"/>
          <w:sz w:val="20"/>
          <w:szCs w:val="20"/>
        </w:rPr>
        <w:t xml:space="preserve"> a</w:t>
      </w:r>
      <w:r w:rsidRPr="00162DFE">
        <w:rPr>
          <w:i w:val="0"/>
          <w:iCs w:val="0"/>
          <w:color w:val="000000" w:themeColor="text1"/>
          <w:sz w:val="20"/>
          <w:szCs w:val="20"/>
        </w:rPr>
        <w:t xml:space="preserve"> voxel-wise statistical map</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E</w:t>
      </w:r>
      <w:r w:rsidR="00742EB4" w:rsidRPr="00162DFE">
        <w:rPr>
          <w:i w:val="0"/>
          <w:iCs w:val="0"/>
          <w:color w:val="000000" w:themeColor="text1"/>
          <w:sz w:val="20"/>
          <w:szCs w:val="20"/>
        </w:rPr>
        <w:t>)</w:t>
      </w:r>
      <w:r w:rsidRPr="00162DFE">
        <w:rPr>
          <w:i w:val="0"/>
          <w:iCs w:val="0"/>
          <w:color w:val="000000" w:themeColor="text1"/>
          <w:sz w:val="20"/>
          <w:szCs w:val="20"/>
        </w:rPr>
        <w:t xml:space="preserve">. </w:t>
      </w:r>
    </w:p>
    <w:p w14:paraId="5DA7EDEA" w14:textId="5CBBCD3B" w:rsidR="00CC4017" w:rsidRPr="00476B34" w:rsidRDefault="00CC4017" w:rsidP="00822DB8">
      <w:pPr>
        <w:jc w:val="both"/>
        <w:rPr>
          <w:color w:val="000000" w:themeColor="text1"/>
        </w:rPr>
      </w:pPr>
    </w:p>
    <w:p w14:paraId="0E5F08DF" w14:textId="3D9BF621" w:rsidR="00CC4017" w:rsidRPr="00476B34" w:rsidRDefault="00CC4017" w:rsidP="00822DB8">
      <w:pPr>
        <w:jc w:val="both"/>
        <w:rPr>
          <w:color w:val="000000" w:themeColor="text1"/>
        </w:rPr>
      </w:pPr>
      <w:r w:rsidRPr="00476B34">
        <w:rPr>
          <w:color w:val="000000" w:themeColor="text1"/>
          <w:shd w:val="clear" w:color="auto" w:fill="FFFFFF"/>
        </w:rPr>
        <w:t>First, the pre-processed participant BOLD timeseries were used to conduct seed-based connectivity analyses at each voxel within gray matter. Specifically, the Pearson’s correlation coefficient between each voxel’s time series and the time series of every other gray matter voxel (</w:t>
      </w:r>
      <w:r w:rsidRPr="00476B34">
        <w:rPr>
          <w:b/>
          <w:color w:val="000000" w:themeColor="text1"/>
          <w:shd w:val="clear" w:color="auto" w:fill="FFFFFF"/>
        </w:rPr>
        <w:t>Fig 1A-B</w:t>
      </w:r>
      <w:r w:rsidRPr="00476B34">
        <w:rPr>
          <w:color w:val="000000" w:themeColor="text1"/>
          <w:shd w:val="clear" w:color="auto" w:fill="FFFFFF"/>
        </w:rPr>
        <w:t xml:space="preserve">) was used to generate subject-level connectivity maps. </w:t>
      </w:r>
      <w:r w:rsidRPr="00476B34">
        <w:rPr>
          <w:color w:val="000000" w:themeColor="text1"/>
        </w:rPr>
        <w:t>Second, we summarized individual differences in functional connectivity maps by computing a distance matrix (also using Pearson’s correlation) between the connectivity matrices for every possible pairing</w:t>
      </w:r>
      <w:del w:id="127" w:author="Kahini Mehta" w:date="2022-04-27T14:40:00Z">
        <w:r w:rsidRPr="00476B34" w:rsidDel="003070DA">
          <w:rPr>
            <w:color w:val="000000" w:themeColor="text1"/>
          </w:rPr>
          <w:delText>s</w:delText>
        </w:r>
      </w:del>
      <w:r w:rsidRPr="00476B34">
        <w:rPr>
          <w:color w:val="000000" w:themeColor="text1"/>
        </w:rPr>
        <w:t xml:space="preserve"> of participants (</w:t>
      </w:r>
      <w:r w:rsidRPr="00476B34">
        <w:rPr>
          <w:b/>
          <w:color w:val="000000" w:themeColor="text1"/>
        </w:rPr>
        <w:t>Fig. 1C</w:t>
      </w:r>
      <w:r w:rsidRPr="00476B34">
        <w:rPr>
          <w:color w:val="000000" w:themeColor="text1"/>
        </w:rPr>
        <w:t xml:space="preserve">). </w:t>
      </w:r>
      <w:r w:rsidRPr="00476B34">
        <w:rPr>
          <w:color w:val="000000" w:themeColor="text1"/>
          <w:shd w:val="clear" w:color="auto" w:fill="FFFFFF"/>
        </w:rPr>
        <w:t>Third, MDMR (</w:t>
      </w:r>
      <w:r w:rsidRPr="00476B34">
        <w:rPr>
          <w:b/>
          <w:color w:val="000000" w:themeColor="text1"/>
          <w:shd w:val="clear" w:color="auto" w:fill="FFFFFF"/>
        </w:rPr>
        <w:t>Fig. 1D</w:t>
      </w:r>
      <w:r w:rsidRPr="00476B34">
        <w:rPr>
          <w:color w:val="000000" w:themeColor="text1"/>
          <w:shd w:val="clear" w:color="auto" w:fill="FFFFFF"/>
        </w:rPr>
        <w:t>) was used to test how well our phenotypic variable, log(</w:t>
      </w:r>
      <w:r w:rsidRPr="00476B34">
        <w:rPr>
          <w:i/>
          <w:color w:val="000000" w:themeColor="text1"/>
          <w:shd w:val="clear" w:color="auto" w:fill="FFFFFF"/>
        </w:rPr>
        <w:t>k</w:t>
      </w:r>
      <w:r w:rsidRPr="00476B34">
        <w:rPr>
          <w:color w:val="000000" w:themeColor="text1"/>
          <w:shd w:val="clear" w:color="auto" w:fill="FFFFFF"/>
        </w:rPr>
        <w:t>), explained variation in the distances between connectivity matrices across participants. This provided a measure of how functional connectivity patterns across participants were impacted by individual differences in log(</w:t>
      </w:r>
      <w:r w:rsidRPr="00476B34">
        <w:rPr>
          <w:i/>
          <w:color w:val="000000" w:themeColor="text1"/>
          <w:shd w:val="clear" w:color="auto" w:fill="FFFFFF"/>
        </w:rPr>
        <w:t>k</w:t>
      </w:r>
      <w:r w:rsidRPr="00476B34">
        <w:rPr>
          <w:color w:val="000000" w:themeColor="text1"/>
          <w:shd w:val="clear" w:color="auto" w:fill="FFFFFF"/>
        </w:rPr>
        <w:t>), while controlling for the effects of age, sex, and in-scanner motion in the same model</w:t>
      </w:r>
      <w:r w:rsidR="00BA661C">
        <w:rPr>
          <w:color w:val="000000" w:themeColor="text1"/>
          <w:shd w:val="clear" w:color="auto" w:fill="FFFFFF"/>
        </w:rPr>
        <w:t xml:space="preserve"> </w:t>
      </w:r>
      <w:r w:rsidR="00252085">
        <w:rPr>
          <w:color w:val="000000" w:themeColor="text1"/>
          <w:shd w:val="clear" w:color="auto" w:fill="FFFFFF"/>
        </w:rPr>
        <w:fldChar w:fldCharType="begin"/>
      </w:r>
      <w:r w:rsidR="00252085">
        <w:rPr>
          <w:color w:val="000000" w:themeColor="text1"/>
          <w:shd w:val="clear" w:color="auto" w:fill="FFFFFF"/>
        </w:rPr>
        <w:instrText xml:space="preserve"> ADDIN ZOTERO_ITEM CSL_CITATION {"citationID":"UQ9cQgAK","properties":{"formattedCitation":"(Shehzad et al., 2014; Satterthwaite et al., 2015)","plainCitation":"(Shehzad et al., 2014; Satterthwaite et al., 2015)","noteIndex":0},"citationItems":[{"id":200,"uris":["http://zotero.org/users/1967564/items/H763NJQV"],"uri":["http://zotero.org/users/1967564/items/H763NJQV"],"itemData":{"id":200,"type":"article-journal","abstract":"The identification of phenotypic associations in high-dimensional brain 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 Here, we propose a computationally efficient, data-driven technique for connectome-wide association studies (CWAS) that provides a comprehensive voxel-wise survey of brain-behavior relationships across the connectome; the approach identifies voxels whose whole-brain connectivity patterns vary significantly with a phenotypic variable. Using resting state fMRI data, we demonstrate the utility of our analytic framework by identifying significant connectivity-phenotype relationships for full-scale IQ and assessing their overlap with existent neuroimaging findings, as synthesized by openly available automated meta-analysis (www.neurosynth.org). The results appeared to be robust to the removal of nuisance covariates (i.e., mean connectivity, global signal, and motion) and varying brain resolution (i.e., voxelwise results are highly similar to results using 800 parcellations). We show that CWAS findings can be used to guide subsequent seed-based correlation analyses. Finally, we demonstrate the applicability of the approach by examining CWAS for three additional datasets, each encompassing a distinct phenotypic variable: neurotypical development, Attention-Deficit/Hyperactivity Disorder diagnostic status, and L-DOPA pharmacological manipulation. For each phenotype, our approach to CWAS identified distinct connectome-wide association profiles, not previously attainable in a single study utilizing traditional univariate approaches. As a computationally efficient, extensible, and scalable method, our CWAS framework can accelerate the discovery of brain-behavior relationships in the connectome.","container-title":"NeuroImage","DOI":"10.1016/j.neuroimage.2014.02.024","ISSN":"1095-9572","journalAbbreviation":"Neuroimage","language":"eng","note":"PMID: 24583255\nPMCID: PMC4138049","page":"74-94","source":"PubMed","title":"A multivariate distance-based analytic framework for connectome-wide association studies","volume":"93 Pt 1","author":[{"family":"Shehzad","given":"Zarrar"},{"family":"Kelly","given":"Clare"},{"family":"Reiss","given":"Philip T."},{"family":"Cameron Craddock","given":"R."},{"family":"Emerson","given":"John W."},{"family":"McMahon","given":"Katie"},{"family":"Copland","given":"David A."},{"family":"Castellanos","given":"F. Xavier"},{"family":"Milham","given":"Michael P."}],"issued":{"date-parts":[["2014",6]]}}},{"id":202,"uris":["http://zotero.org/users/1967564/items/SZIIK3WA"],"uri":["http://zotero.org/users/1967564/items/SZIIK3WA"],"itemData":{"id":202,"type":"article-journal","abstract":"Adults with psychotic disorders have dysconnectivity in critical brain networks, including the default mode (DM) and the cingulo-opercular (CO) networks. However, it is unknown whether such deficits are present in youth with less severe symptoms. We conducted a multivariate connectome-wide association study examining dysconnectivity with resting state functional magnetic resonance imaging in a population-based cohort of 188 youths aged 8–22 years with psychosis-spectrum (PS) symptoms and 204 typically developing (TD) comparators. We found evidence for multi-focal dysconnectivity in PS youths, implicating the bilateral anterior cingulate, frontal pole, medial temporal lobe, opercular cortex and right orbitofrontal cortex. Follow-up seed-based and network-level analyses demonstrated that these results were driven by hyper-connectivity among DM regions and diminished connectivity among CO regions, as well as diminished coupling between frontal and DM regions. Collectively, these results provide novel evidence for functional dysconnectivity in PS youths, which show marked correspondence to abnormalities reported in adults with established psychotic disorders.","container-title":"Molecular Psychiatry","DOI":"10.1038/mp.2015.66","ISSN":"1476-5578","issue":"12","language":"en","note":"number: 12\npublisher: Nature Publishing Group","page":"1508-1515","source":"www.nature.com","title":"Connectome-wide network analysis of youth with Psychosis-Spectrum symptoms","volume":"20","author":[{"family":"Satterthwaite","given":"T. D."},{"family":"Vandekar","given":"S. N."},{"family":"Wolf","given":"D. H."},{"family":"Bassett","given":"D. S."},{"family":"Ruparel","given":"K."},{"family":"Shehzad","given":"Z."},{"family":"Craddock","given":"R. C."},{"family":"Shinohara","given":"R. T."},{"family":"Moore","given":"T. M."},{"family":"Gennatas","given":"E. D."},{"family":"Jackson","given":"C."},{"family":"Roalf","given":"D. R."},{"family":"Milham","given":"M. P."},{"family":"Calkins","given":"M. E."},{"family":"Hakonarson","given":"H."},{"family":"Gur","given":"R. C."},{"family":"Gur","given":"R. E."}],"issued":{"date-parts":[["2015",12]]}}}],"schema":"https://github.com/citation-style-language/schema/raw/master/csl-citation.json"} </w:instrText>
      </w:r>
      <w:r w:rsidR="00252085">
        <w:rPr>
          <w:color w:val="000000" w:themeColor="text1"/>
          <w:shd w:val="clear" w:color="auto" w:fill="FFFFFF"/>
        </w:rPr>
        <w:fldChar w:fldCharType="separate"/>
      </w:r>
      <w:r w:rsidR="00252085">
        <w:rPr>
          <w:noProof/>
          <w:color w:val="000000" w:themeColor="text1"/>
          <w:shd w:val="clear" w:color="auto" w:fill="FFFFFF"/>
        </w:rPr>
        <w:t>(Shehzad et al., 2014; Satterthwaite et al., 2015)</w:t>
      </w:r>
      <w:r w:rsidR="00252085">
        <w:rPr>
          <w:color w:val="000000" w:themeColor="text1"/>
          <w:shd w:val="clear" w:color="auto" w:fill="FFFFFF"/>
        </w:rPr>
        <w:fldChar w:fldCharType="end"/>
      </w:r>
      <w:r w:rsidRPr="00476B34">
        <w:rPr>
          <w:color w:val="000000" w:themeColor="text1"/>
          <w:shd w:val="clear" w:color="auto" w:fill="FFFFFF"/>
        </w:rPr>
        <w:t xml:space="preserve">. MDMR yields a pseudo-F statistic for each voxel, whose significance was assessed using 5,000 iterations of a permutation test to generate a null distribution. The ultimate product of this procedure </w:t>
      </w:r>
      <w:del w:id="128" w:author="Kahini Mehta" w:date="2022-04-29T11:24:00Z">
        <w:r w:rsidRPr="00476B34" w:rsidDel="00141AA4">
          <w:rPr>
            <w:color w:val="000000" w:themeColor="text1"/>
            <w:shd w:val="clear" w:color="auto" w:fill="FFFFFF"/>
          </w:rPr>
          <w:delText xml:space="preserve">is </w:delText>
        </w:r>
      </w:del>
      <w:ins w:id="129" w:author="Kahini Mehta" w:date="2022-04-29T11:24:00Z">
        <w:r w:rsidR="00141AA4">
          <w:rPr>
            <w:color w:val="000000" w:themeColor="text1"/>
            <w:shd w:val="clear" w:color="auto" w:fill="FFFFFF"/>
          </w:rPr>
          <w:t>was</w:t>
        </w:r>
        <w:r w:rsidR="00141AA4" w:rsidRPr="00476B34">
          <w:rPr>
            <w:color w:val="000000" w:themeColor="text1"/>
            <w:shd w:val="clear" w:color="auto" w:fill="FFFFFF"/>
          </w:rPr>
          <w:t xml:space="preserve"> </w:t>
        </w:r>
      </w:ins>
      <w:r w:rsidRPr="00476B34">
        <w:rPr>
          <w:color w:val="000000" w:themeColor="text1"/>
          <w:shd w:val="clear" w:color="auto" w:fill="FFFFFF"/>
        </w:rPr>
        <w:t>a voxel</w:t>
      </w:r>
      <w:r w:rsidR="00B8041B">
        <w:rPr>
          <w:color w:val="000000" w:themeColor="text1"/>
          <w:shd w:val="clear" w:color="auto" w:fill="FFFFFF"/>
        </w:rPr>
        <w:t>-</w:t>
      </w:r>
      <w:r w:rsidRPr="00476B34">
        <w:rPr>
          <w:color w:val="000000" w:themeColor="text1"/>
          <w:shd w:val="clear" w:color="auto" w:fill="FFFFFF"/>
        </w:rPr>
        <w:t xml:space="preserve">wise </w:t>
      </w:r>
      <w:r w:rsidRPr="00476B34">
        <w:rPr>
          <w:i/>
          <w:color w:val="000000" w:themeColor="text1"/>
          <w:shd w:val="clear" w:color="auto" w:fill="FFFFFF"/>
        </w:rPr>
        <w:t>Z</w:t>
      </w:r>
      <w:r w:rsidRPr="00476B34">
        <w:rPr>
          <w:color w:val="000000" w:themeColor="text1"/>
          <w:shd w:val="clear" w:color="auto" w:fill="FFFFFF"/>
        </w:rPr>
        <w:t>-statistic map describing the association between log(</w:t>
      </w:r>
      <w:r w:rsidRPr="00476B34">
        <w:rPr>
          <w:i/>
          <w:color w:val="000000" w:themeColor="text1"/>
          <w:shd w:val="clear" w:color="auto" w:fill="FFFFFF"/>
        </w:rPr>
        <w:t>k</w:t>
      </w:r>
      <w:r w:rsidRPr="00476B34">
        <w:rPr>
          <w:color w:val="000000" w:themeColor="text1"/>
          <w:shd w:val="clear" w:color="auto" w:fill="FFFFFF"/>
        </w:rPr>
        <w:t>) and the global pattern of connectivity for each voxel (</w:t>
      </w:r>
      <w:r w:rsidRPr="00476B34">
        <w:rPr>
          <w:b/>
          <w:color w:val="000000" w:themeColor="text1"/>
          <w:shd w:val="clear" w:color="auto" w:fill="FFFFFF"/>
        </w:rPr>
        <w:t>Fig. 1E</w:t>
      </w:r>
      <w:r w:rsidRPr="00476B34">
        <w:rPr>
          <w:color w:val="000000" w:themeColor="text1"/>
          <w:shd w:val="clear" w:color="auto" w:fill="FFFFFF"/>
        </w:rPr>
        <w:t>).  Aligning with current recommendations to minimize false positives,</w:t>
      </w:r>
      <w:r w:rsidR="00822DB8" w:rsidRPr="00476B34">
        <w:rPr>
          <w:color w:val="000000" w:themeColor="text1"/>
          <w:shd w:val="clear" w:color="auto" w:fill="FFFFFF"/>
        </w:rPr>
        <w:t xml:space="preserve"> </w:t>
      </w:r>
      <w:r w:rsidR="00252085">
        <w:rPr>
          <w:color w:val="000000" w:themeColor="text1"/>
          <w:shd w:val="clear" w:color="auto" w:fill="FFFFFF"/>
        </w:rPr>
        <w:fldChar w:fldCharType="begin"/>
      </w:r>
      <w:r w:rsidR="00252085">
        <w:rPr>
          <w:color w:val="000000" w:themeColor="text1"/>
          <w:shd w:val="clear" w:color="auto" w:fill="FFFFFF"/>
        </w:rPr>
        <w:instrText xml:space="preserve"> ADDIN ZOTERO_ITEM CSL_CITATION {"citationID":"dKpAcUEP","properties":{"formattedCitation":"(Eklund et al., 2016)","plainCitation":"(Eklund et al., 2016)","noteIndex":0},"citationItems":[{"id":26,"uris":["http://zotero.org/users/1967564/items/QAWLHV78"],"uri":["http://zotero.org/users/1967564/items/QAWLHV78"],"itemData":{"id":26,"type":"article-journal","abstract":"The most widely used task functional magnetic resonance imaging (fMRI) analyses use parametric statistical methods that depend on a variety of assumptions. In this work, we use real resting-state data and a total of 3 million random task group analyses to compute empirical familywise error rates for the fMRI software packages SPM, FSL, and AFNI, as well as a nonparametric permutation method. For a nominal familywise error rate of 5%, the parametric statistical methods are shown to be conservative for voxelwise inference and invalid for clusterwise inference. Our results suggest that the principal cause of the invalid cluster inferences is spatial autocorrelation functions that do not follow the assumed Gaussian shape. By comparison, the nonparametric permutation test is found to produce nominal results for voxelwise as well as clusterwise inference. These findings speak to the need of validating the statistical methods being used in the field of neuroimaging.","container-title":"Proceedings of the National Academy of Sciences of the United States of America","DOI":"10.1073/pnas.1602413113","ISSN":"1091-6490","issue":"28","journalAbbreviation":"Proc. Natl. Acad. Sci. U.S.A.","language":"eng","note":"PMID: 27357684\nPMCID: PMC4948312","page":"7900-7905","source":"PubMed","title":"Cluster failure: Why fMRI inferences for spatial extent have inflated false-positive rates","title-short":"Cluster failure","volume":"113","author":[{"family":"Eklund","given":"Anders"},{"family":"Nichols","given":"Thomas E."},{"family":"Knutsson","given":"Hans"}],"issued":{"date-parts":[["2016"]],"season":"12"}}}],"schema":"https://github.com/citation-style-language/schema/raw/master/csl-citation.json"} </w:instrText>
      </w:r>
      <w:r w:rsidR="00252085">
        <w:rPr>
          <w:color w:val="000000" w:themeColor="text1"/>
          <w:shd w:val="clear" w:color="auto" w:fill="FFFFFF"/>
        </w:rPr>
        <w:fldChar w:fldCharType="separate"/>
      </w:r>
      <w:r w:rsidR="00252085">
        <w:rPr>
          <w:noProof/>
          <w:color w:val="000000" w:themeColor="text1"/>
          <w:shd w:val="clear" w:color="auto" w:fill="FFFFFF"/>
        </w:rPr>
        <w:t>(Eklund et al., 2016)</w:t>
      </w:r>
      <w:r w:rsidR="00252085">
        <w:rPr>
          <w:color w:val="000000" w:themeColor="text1"/>
          <w:shd w:val="clear" w:color="auto" w:fill="FFFFFF"/>
        </w:rPr>
        <w:fldChar w:fldCharType="end"/>
      </w:r>
      <w:r w:rsidRPr="00476B34">
        <w:rPr>
          <w:color w:val="000000" w:themeColor="text1"/>
          <w:shd w:val="clear" w:color="auto" w:fill="FFFFFF"/>
        </w:rPr>
        <w:t xml:space="preserve"> the Type I error rate across voxels was controlled using cluster correction with a voxel height of z &gt; 3.09 and utilized a cluster-extent probability threshold </w:t>
      </w:r>
      <w:r w:rsidRPr="00476B34">
        <w:rPr>
          <w:i/>
          <w:color w:val="000000" w:themeColor="text1"/>
          <w:shd w:val="clear" w:color="auto" w:fill="FFFFFF"/>
        </w:rPr>
        <w:t>p</w:t>
      </w:r>
      <w:r w:rsidRPr="00476B34">
        <w:rPr>
          <w:color w:val="000000" w:themeColor="text1"/>
          <w:shd w:val="clear" w:color="auto" w:fill="FFFFFF"/>
        </w:rPr>
        <w:t xml:space="preserve"> &lt; 0.05. </w:t>
      </w:r>
    </w:p>
    <w:p w14:paraId="3C9A7DED" w14:textId="77777777" w:rsidR="00CC4017" w:rsidRPr="00476B34" w:rsidRDefault="00CC4017" w:rsidP="00822DB8">
      <w:pPr>
        <w:pStyle w:val="Heading3"/>
        <w:shd w:val="clear" w:color="auto" w:fill="FFFFFF"/>
        <w:spacing w:before="0" w:after="225"/>
        <w:jc w:val="both"/>
        <w:rPr>
          <w:rFonts w:ascii="Times New Roman" w:hAnsi="Times New Roman" w:cs="Times New Roman"/>
          <w:color w:val="000000" w:themeColor="text1"/>
        </w:rPr>
      </w:pPr>
      <w:r w:rsidRPr="00476B34">
        <w:rPr>
          <w:rFonts w:ascii="Times New Roman" w:hAnsi="Times New Roman" w:cs="Times New Roman"/>
          <w:bCs/>
          <w:i/>
          <w:color w:val="000000" w:themeColor="text1"/>
        </w:rPr>
        <w:lastRenderedPageBreak/>
        <w:t>Seed-Based Analyses</w:t>
      </w:r>
      <w:r w:rsidRPr="00476B34">
        <w:rPr>
          <w:rFonts w:ascii="Times New Roman" w:hAnsi="Times New Roman" w:cs="Times New Roman"/>
          <w:color w:val="000000" w:themeColor="text1"/>
        </w:rPr>
        <w:t xml:space="preserve"> </w:t>
      </w:r>
    </w:p>
    <w:p w14:paraId="23C33B36" w14:textId="62E6BC32" w:rsidR="00CC4017" w:rsidRPr="00476B34" w:rsidRDefault="00CC4017" w:rsidP="00822DB8">
      <w:pPr>
        <w:pStyle w:val="Heading3"/>
        <w:shd w:val="clear" w:color="auto" w:fill="FFFFFF"/>
        <w:spacing w:before="0" w:after="225"/>
        <w:jc w:val="both"/>
        <w:rPr>
          <w:rFonts w:ascii="Times New Roman" w:hAnsi="Times New Roman" w:cs="Times New Roman"/>
          <w:color w:val="000000" w:themeColor="text1"/>
        </w:rPr>
      </w:pPr>
      <w:r w:rsidRPr="00476B34">
        <w:rPr>
          <w:rFonts w:ascii="Times New Roman" w:hAnsi="Times New Roman" w:cs="Times New Roman"/>
          <w:color w:val="000000" w:themeColor="text1"/>
        </w:rPr>
        <w:t xml:space="preserve">MDMR identifies clusters where the overall multivariate pattern of connectivity is dimensionally related to </w:t>
      </w:r>
      <w:r w:rsidR="00CE726E" w:rsidRPr="00476B34">
        <w:rPr>
          <w:rFonts w:ascii="Times New Roman" w:hAnsi="Times New Roman" w:cs="Times New Roman"/>
          <w:color w:val="000000" w:themeColor="text1"/>
        </w:rPr>
        <w:t>DD</w:t>
      </w:r>
      <w:r w:rsidRPr="00476B34">
        <w:rPr>
          <w:rFonts w:ascii="Times New Roman" w:hAnsi="Times New Roman" w:cs="Times New Roman"/>
          <w:color w:val="000000" w:themeColor="text1"/>
        </w:rPr>
        <w:t xml:space="preserve">, but it does not describe the specific pairwise FC patterns that drive the </w:t>
      </w:r>
      <w:r w:rsidR="006756C2" w:rsidRPr="00476B34">
        <w:rPr>
          <w:rFonts w:ascii="Times New Roman" w:hAnsi="Times New Roman" w:cs="Times New Roman"/>
          <w:color w:val="000000" w:themeColor="text1"/>
        </w:rPr>
        <w:t xml:space="preserve">multivariate </w:t>
      </w:r>
      <w:r w:rsidRPr="00476B34">
        <w:rPr>
          <w:rFonts w:ascii="Times New Roman" w:hAnsi="Times New Roman" w:cs="Times New Roman"/>
          <w:color w:val="000000" w:themeColor="text1"/>
        </w:rPr>
        <w:t xml:space="preserve">results. </w:t>
      </w:r>
      <w:del w:id="130" w:author="Kahini Mehta" w:date="2022-04-29T11:26:00Z">
        <w:r w:rsidRPr="00476B34" w:rsidDel="00FB6E14">
          <w:rPr>
            <w:rFonts w:ascii="Times New Roman" w:hAnsi="Times New Roman" w:cs="Times New Roman"/>
            <w:color w:val="000000" w:themeColor="text1"/>
          </w:rPr>
          <w:delText xml:space="preserve">In order to </w:delText>
        </w:r>
      </w:del>
      <w:ins w:id="131" w:author="Kahini Mehta" w:date="2022-04-29T11:26:00Z">
        <w:r w:rsidR="00FB6E14">
          <w:rPr>
            <w:rFonts w:ascii="Times New Roman" w:hAnsi="Times New Roman" w:cs="Times New Roman"/>
            <w:color w:val="000000" w:themeColor="text1"/>
          </w:rPr>
          <w:t xml:space="preserve">To </w:t>
        </w:r>
      </w:ins>
      <w:r w:rsidRPr="00476B34">
        <w:rPr>
          <w:rFonts w:ascii="Times New Roman" w:hAnsi="Times New Roman" w:cs="Times New Roman"/>
          <w:color w:val="000000" w:themeColor="text1"/>
        </w:rPr>
        <w:t xml:space="preserve">characterize the direction of the effects, as in previous studies </w:t>
      </w:r>
      <w:r w:rsidR="0090436F" w:rsidRPr="00476B34">
        <w:rPr>
          <w:rFonts w:ascii="Times New Roman" w:hAnsi="Times New Roman" w:cs="Times New Roman"/>
          <w:noProof/>
          <w:color w:val="000000" w:themeColor="text1"/>
        </w:rPr>
        <w:t>(Satterthwaite et al., 2015b; Sharma et al., 2017b)</w:t>
      </w:r>
      <w:r w:rsidRPr="00476B34">
        <w:rPr>
          <w:rFonts w:ascii="Times New Roman" w:hAnsi="Times New Roman" w:cs="Times New Roman"/>
          <w:color w:val="000000" w:themeColor="text1"/>
        </w:rPr>
        <w:t xml:space="preserve">, we conducted post-hoc seed-based descriptive analyses for each cluster returned by MDMR. Group-level seed </w:t>
      </w:r>
      <w:del w:id="132" w:author="Kahini Mehta" w:date="2022-04-29T11:27:00Z">
        <w:r w:rsidRPr="00476B34" w:rsidDel="00FB6E14">
          <w:rPr>
            <w:rFonts w:ascii="Times New Roman" w:hAnsi="Times New Roman" w:cs="Times New Roman"/>
            <w:color w:val="000000" w:themeColor="text1"/>
          </w:rPr>
          <w:delText xml:space="preserve">analyses </w:delText>
        </w:r>
      </w:del>
      <w:ins w:id="133" w:author="Kahini Mehta" w:date="2022-04-29T11:27:00Z">
        <w:r w:rsidR="00FB6E14">
          <w:rPr>
            <w:rFonts w:ascii="Times New Roman" w:hAnsi="Times New Roman" w:cs="Times New Roman"/>
            <w:color w:val="000000" w:themeColor="text1"/>
          </w:rPr>
          <w:t>analysis</w:t>
        </w:r>
        <w:r w:rsidR="00FB6E14" w:rsidRPr="00476B34">
          <w:rPr>
            <w:rFonts w:ascii="Times New Roman" w:hAnsi="Times New Roman" w:cs="Times New Roman"/>
            <w:color w:val="000000" w:themeColor="text1"/>
          </w:rPr>
          <w:t xml:space="preserve"> </w:t>
        </w:r>
      </w:ins>
      <w:r w:rsidRPr="00476B34">
        <w:rPr>
          <w:rFonts w:ascii="Times New Roman" w:hAnsi="Times New Roman" w:cs="Times New Roman"/>
          <w:color w:val="000000" w:themeColor="text1"/>
        </w:rPr>
        <w:t xml:space="preserve">included </w:t>
      </w:r>
      <w:del w:id="134" w:author="Kahini Mehta" w:date="2022-04-29T11:27:00Z">
        <w:r w:rsidRPr="00476B34" w:rsidDel="00FB6E14">
          <w:rPr>
            <w:rFonts w:ascii="Times New Roman" w:hAnsi="Times New Roman" w:cs="Times New Roman"/>
            <w:color w:val="000000" w:themeColor="text1"/>
          </w:rPr>
          <w:delText>the same</w:delText>
        </w:r>
      </w:del>
      <w:ins w:id="135" w:author="Kahini Mehta" w:date="2022-04-29T11:27:00Z">
        <w:r w:rsidR="00FB6E14">
          <w:rPr>
            <w:rFonts w:ascii="Times New Roman" w:hAnsi="Times New Roman" w:cs="Times New Roman"/>
            <w:color w:val="000000" w:themeColor="text1"/>
          </w:rPr>
          <w:t>age, sex and in-scanner motion as</w:t>
        </w:r>
      </w:ins>
      <w:r w:rsidRPr="00476B34">
        <w:rPr>
          <w:rFonts w:ascii="Times New Roman" w:hAnsi="Times New Roman" w:cs="Times New Roman"/>
          <w:color w:val="000000" w:themeColor="text1"/>
        </w:rPr>
        <w:t xml:space="preserve"> covariates </w:t>
      </w:r>
      <w:del w:id="136" w:author="Kahini Mehta" w:date="2022-04-29T11:27:00Z">
        <w:r w:rsidRPr="00476B34" w:rsidDel="00FB6E14">
          <w:rPr>
            <w:rFonts w:ascii="Times New Roman" w:hAnsi="Times New Roman" w:cs="Times New Roman"/>
            <w:color w:val="000000" w:themeColor="text1"/>
          </w:rPr>
          <w:delText xml:space="preserve">as those listed above </w:delText>
        </w:r>
      </w:del>
      <w:ins w:id="137" w:author="Kahini Mehta" w:date="2022-04-29T11:27:00Z">
        <w:r w:rsidR="00FB6E14">
          <w:rPr>
            <w:rFonts w:ascii="Times New Roman" w:hAnsi="Times New Roman" w:cs="Times New Roman"/>
            <w:color w:val="000000" w:themeColor="text1"/>
          </w:rPr>
          <w:t xml:space="preserve">and </w:t>
        </w:r>
      </w:ins>
      <w:r w:rsidRPr="00476B34">
        <w:rPr>
          <w:rFonts w:ascii="Times New Roman" w:hAnsi="Times New Roman" w:cs="Times New Roman"/>
          <w:color w:val="000000" w:themeColor="text1"/>
        </w:rPr>
        <w:t xml:space="preserve">was computed using </w:t>
      </w:r>
      <w:r w:rsidR="006756C2" w:rsidRPr="00476B34">
        <w:rPr>
          <w:rFonts w:ascii="Times New Roman" w:hAnsi="Times New Roman" w:cs="Times New Roman"/>
          <w:color w:val="000000" w:themeColor="text1"/>
        </w:rPr>
        <w:t xml:space="preserve">a general linear model (implemented in </w:t>
      </w:r>
      <w:r w:rsidRPr="00476B34">
        <w:rPr>
          <w:rFonts w:ascii="Times New Roman" w:hAnsi="Times New Roman" w:cs="Times New Roman"/>
          <w:color w:val="000000" w:themeColor="text1"/>
        </w:rPr>
        <w:t xml:space="preserve">FSL’s </w:t>
      </w:r>
      <w:r w:rsidRPr="00476B34">
        <w:rPr>
          <w:rFonts w:ascii="Times New Roman" w:hAnsi="Times New Roman" w:cs="Times New Roman"/>
          <w:i/>
          <w:iCs/>
          <w:color w:val="000000" w:themeColor="text1"/>
        </w:rPr>
        <w:t>flameo</w:t>
      </w:r>
      <w:r w:rsidR="006756C2" w:rsidRPr="00476B34">
        <w:rPr>
          <w:rFonts w:ascii="Times New Roman" w:hAnsi="Times New Roman" w:cs="Times New Roman"/>
          <w:color w:val="000000" w:themeColor="text1"/>
        </w:rPr>
        <w:t>;</w:t>
      </w:r>
      <w:r w:rsidRPr="00476B34">
        <w:rPr>
          <w:rFonts w:ascii="Times New Roman" w:hAnsi="Times New Roman" w:cs="Times New Roman"/>
          <w:i/>
          <w:iCs/>
          <w:color w:val="000000" w:themeColor="text1"/>
        </w:rPr>
        <w:t xml:space="preserve"> </w:t>
      </w:r>
      <w:r w:rsidR="00252085">
        <w:rPr>
          <w:rFonts w:ascii="Times New Roman" w:hAnsi="Times New Roman" w:cs="Times New Roman"/>
          <w:noProof/>
          <w:color w:val="000000" w:themeColor="text1"/>
        </w:rPr>
        <w:fldChar w:fldCharType="begin"/>
      </w:r>
      <w:r w:rsidR="00252085">
        <w:rPr>
          <w:rFonts w:ascii="Times New Roman" w:hAnsi="Times New Roman" w:cs="Times New Roman"/>
          <w:noProof/>
          <w:color w:val="000000" w:themeColor="text1"/>
        </w:rPr>
        <w:instrText xml:space="preserve"> ADDIN ZOTERO_ITEM CSL_CITATION {"citationID":"hzOyk0SX","properties":{"formattedCitation":"(Woolrich et al., 2004)","plainCitation":"(Woolrich et al., 2004)","noteIndex":0},"citationItems":[{"id":199,"uris":["http://zotero.org/users/1967564/items/JCY7NP5X"],"uri":["http://zotero.org/users/1967564/items/JCY7NP5X"],"itemData":{"id":199,"type":"article-journal","abstract":"Functional magnetic resonance imaging studies often involve the acquisition of data from multiple sessions and/or multiple subjects. A hierarchical approach can be taken to modelling such data with a general linear model (GLM) at each level of the hierarchy introducing different random effects variance components. Inferring on these models is nontrivial with frequentist solutions being unavailable. A solution is to use a Bayesian framework. One important ingredient in this is the choice of prior on the variance components and top-level regression parameters. Due to the typically small numbers of sessions or subjects in neuroimaging, the choice of prior is critical. To alleviate this problem, we introduce to neuroimage modelling the approach of reference priors, which drives the choice of prior such that it is noninformative in an information-theoretic sense. We propose two inference techniques at the top level for multilevel hierarchies (a fast approach and a slower more accurate approach). We also demonstrate that we can infer on the top level of multilevel hierarchies by inferring on the levels of the hierarchy separately and passing summary statistics of a noncentral multivariate t distribution between them.","container-title":"NeuroImage","DOI":"10.1016/j.neuroimage.2003.12.023","ISSN":"1053-8119","issue":"4","journalAbbreviation":"NeuroImage","language":"en","page":"1732-1747","source":"ScienceDirect","title":"Multilevel linear modelling for FMRI group analysis using Bayesian inference","volume":"21","author":[{"family":"Woolrich","given":"Mark W."},{"family":"Behrens","given":"Timothy E. J."},{"family":"Beckmann","given":"Christian F."},{"family":"Jenkinson","given":"Mark"},{"family":"Smith","given":"Stephen M."}],"issued":{"date-parts":[["2004",4,1]]}}}],"schema":"https://github.com/citation-style-language/schema/raw/master/csl-citation.json"} </w:instrText>
      </w:r>
      <w:r w:rsidR="00252085">
        <w:rPr>
          <w:rFonts w:ascii="Times New Roman" w:hAnsi="Times New Roman" w:cs="Times New Roman"/>
          <w:noProof/>
          <w:color w:val="000000" w:themeColor="text1"/>
        </w:rPr>
        <w:fldChar w:fldCharType="separate"/>
      </w:r>
      <w:r w:rsidR="00252085">
        <w:rPr>
          <w:rFonts w:ascii="Times New Roman" w:hAnsi="Times New Roman" w:cs="Times New Roman"/>
          <w:noProof/>
          <w:color w:val="000000" w:themeColor="text1"/>
        </w:rPr>
        <w:t>Woolrich et al., 2004)</w:t>
      </w:r>
      <w:r w:rsidR="00252085">
        <w:rPr>
          <w:rFonts w:ascii="Times New Roman" w:hAnsi="Times New Roman" w:cs="Times New Roman"/>
          <w:noProof/>
          <w:color w:val="000000" w:themeColor="text1"/>
        </w:rPr>
        <w:fldChar w:fldCharType="end"/>
      </w:r>
      <w:r w:rsidRPr="00476B34">
        <w:rPr>
          <w:rFonts w:ascii="Times New Roman" w:hAnsi="Times New Roman" w:cs="Times New Roman"/>
          <w:color w:val="000000" w:themeColor="text1"/>
        </w:rPr>
        <w:t>. These follow-up analyses</w:t>
      </w:r>
      <w:ins w:id="138" w:author="Kahini Mehta" w:date="2022-04-29T11:27:00Z">
        <w:r w:rsidR="00FB6E14">
          <w:rPr>
            <w:rFonts w:ascii="Times New Roman" w:hAnsi="Times New Roman" w:cs="Times New Roman"/>
            <w:color w:val="000000" w:themeColor="text1"/>
          </w:rPr>
          <w:t xml:space="preserve"> </w:t>
        </w:r>
      </w:ins>
      <w:del w:id="139" w:author="Kahini Mehta" w:date="2022-04-29T11:27:00Z">
        <w:r w:rsidRPr="00476B34" w:rsidDel="00FB6E14">
          <w:rPr>
            <w:rFonts w:ascii="Times New Roman" w:hAnsi="Times New Roman" w:cs="Times New Roman"/>
            <w:color w:val="000000" w:themeColor="text1"/>
          </w:rPr>
          <w:delText xml:space="preserve"> subsequent to MDMR </w:delText>
        </w:r>
      </w:del>
      <w:r w:rsidR="006756C2" w:rsidRPr="00476B34">
        <w:rPr>
          <w:rFonts w:ascii="Times New Roman" w:hAnsi="Times New Roman" w:cs="Times New Roman"/>
          <w:color w:val="000000" w:themeColor="text1"/>
        </w:rPr>
        <w:t xml:space="preserve">were </w:t>
      </w:r>
      <w:r w:rsidRPr="00476B34">
        <w:rPr>
          <w:rFonts w:ascii="Times New Roman" w:hAnsi="Times New Roman" w:cs="Times New Roman"/>
          <w:color w:val="000000" w:themeColor="text1"/>
        </w:rPr>
        <w:t>descriptive, as the seeds were selected on the basis of the significance of the MDMR result</w:t>
      </w:r>
      <w:r w:rsidR="006756C2" w:rsidRPr="00476B34">
        <w:rPr>
          <w:rFonts w:ascii="Times New Roman" w:hAnsi="Times New Roman" w:cs="Times New Roman"/>
          <w:color w:val="000000" w:themeColor="text1"/>
        </w:rPr>
        <w:t>.</w:t>
      </w:r>
    </w:p>
    <w:p w14:paraId="1FF6EE5C" w14:textId="1B94668B" w:rsidR="008561AE" w:rsidRDefault="008561AE" w:rsidP="008561AE">
      <w:pPr>
        <w:rPr>
          <w:i/>
          <w:iCs/>
          <w:color w:val="000000" w:themeColor="text1"/>
        </w:rPr>
      </w:pPr>
      <w:r w:rsidRPr="00476B34">
        <w:rPr>
          <w:i/>
          <w:iCs/>
          <w:color w:val="000000" w:themeColor="text1"/>
        </w:rPr>
        <w:t xml:space="preserve">Sensitivity </w:t>
      </w:r>
      <w:r w:rsidR="00CE726E" w:rsidRPr="00476B34">
        <w:rPr>
          <w:i/>
          <w:iCs/>
          <w:color w:val="000000" w:themeColor="text1"/>
        </w:rPr>
        <w:t>A</w:t>
      </w:r>
      <w:r w:rsidRPr="00476B34">
        <w:rPr>
          <w:i/>
          <w:iCs/>
          <w:color w:val="000000" w:themeColor="text1"/>
        </w:rPr>
        <w:t>nalyses</w:t>
      </w:r>
    </w:p>
    <w:p w14:paraId="272EB020" w14:textId="77777777" w:rsidR="00610545" w:rsidRPr="00476B34" w:rsidRDefault="00610545" w:rsidP="008561AE">
      <w:pPr>
        <w:rPr>
          <w:i/>
          <w:iCs/>
          <w:color w:val="000000" w:themeColor="text1"/>
        </w:rPr>
      </w:pPr>
    </w:p>
    <w:p w14:paraId="310C9E91" w14:textId="53BFC9AD" w:rsidR="008561AE" w:rsidRPr="00476B34" w:rsidRDefault="008561AE" w:rsidP="008D55D6">
      <w:pPr>
        <w:jc w:val="both"/>
        <w:rPr>
          <w:color w:val="000000" w:themeColor="text1"/>
        </w:rPr>
      </w:pPr>
      <w:r w:rsidRPr="00476B34">
        <w:rPr>
          <w:color w:val="000000" w:themeColor="text1"/>
        </w:rPr>
        <w:t>To ensure that our results were not driven by confounding factors, we conducted several sensitivity analyses. First, to ensure that our results were not driven by socioeconomic status (SES),</w:t>
      </w:r>
      <w:r w:rsidR="00CE726E" w:rsidRPr="00476B34">
        <w:rPr>
          <w:color w:val="000000" w:themeColor="text1"/>
        </w:rPr>
        <w:t xml:space="preserve"> </w:t>
      </w:r>
      <w:r w:rsidR="00E60BBC" w:rsidRPr="00476B34">
        <w:rPr>
          <w:color w:val="000000" w:themeColor="text1"/>
        </w:rPr>
        <w:t xml:space="preserve">maternal education </w:t>
      </w:r>
      <w:r w:rsidR="00CE726E" w:rsidRPr="00476B34">
        <w:rPr>
          <w:color w:val="000000" w:themeColor="text1"/>
        </w:rPr>
        <w:t xml:space="preserve">was included </w:t>
      </w:r>
      <w:r w:rsidR="00610545">
        <w:rPr>
          <w:color w:val="000000" w:themeColor="text1"/>
        </w:rPr>
        <w:t xml:space="preserve">as a model </w:t>
      </w:r>
      <w:r w:rsidR="005E2284">
        <w:rPr>
          <w:color w:val="000000" w:themeColor="text1"/>
        </w:rPr>
        <w:t>covariate</w:t>
      </w:r>
      <w:r w:rsidR="00CE726E" w:rsidRPr="00476B34">
        <w:rPr>
          <w:color w:val="000000" w:themeColor="text1"/>
        </w:rPr>
        <w:t xml:space="preserve"> in addition to age, sex, </w:t>
      </w:r>
      <w:ins w:id="140" w:author="Kahini Mehta" w:date="2022-04-29T11:27:00Z">
        <w:r w:rsidR="00FB6E14">
          <w:rPr>
            <w:color w:val="000000" w:themeColor="text1"/>
          </w:rPr>
          <w:t xml:space="preserve">and </w:t>
        </w:r>
      </w:ins>
      <w:r w:rsidR="00CE726E" w:rsidRPr="00476B34">
        <w:rPr>
          <w:color w:val="000000" w:themeColor="text1"/>
        </w:rPr>
        <w:t>head motion</w:t>
      </w:r>
      <w:r w:rsidRPr="00476B34">
        <w:rPr>
          <w:color w:val="000000" w:themeColor="text1"/>
        </w:rPr>
        <w:t>.</w:t>
      </w:r>
      <w:r w:rsidR="00CE726E" w:rsidRPr="00476B34">
        <w:rPr>
          <w:color w:val="000000" w:themeColor="text1"/>
        </w:rPr>
        <w:t xml:space="preserve"> </w:t>
      </w:r>
      <w:r w:rsidR="004104A1" w:rsidRPr="00476B34">
        <w:rPr>
          <w:color w:val="000000" w:themeColor="text1"/>
        </w:rPr>
        <w:t xml:space="preserve">Second, </w:t>
      </w:r>
      <w:ins w:id="141" w:author="Kahini Mehta" w:date="2022-04-29T11:28:00Z">
        <w:r w:rsidR="00FB6E14">
          <w:rPr>
            <w:color w:val="000000" w:themeColor="text1"/>
          </w:rPr>
          <w:t xml:space="preserve">our </w:t>
        </w:r>
      </w:ins>
      <w:del w:id="142" w:author="Kahini Mehta" w:date="2022-04-29T11:28:00Z">
        <w:r w:rsidR="00610545" w:rsidRPr="00476B34" w:rsidDel="00FB6E14">
          <w:rPr>
            <w:color w:val="000000" w:themeColor="text1"/>
          </w:rPr>
          <w:delText xml:space="preserve"> </w:delText>
        </w:r>
      </w:del>
      <w:r w:rsidRPr="00476B34">
        <w:rPr>
          <w:color w:val="000000" w:themeColor="text1"/>
        </w:rPr>
        <w:t>analyses</w:t>
      </w:r>
      <w:r w:rsidR="00CE726E" w:rsidRPr="00476B34">
        <w:rPr>
          <w:color w:val="000000" w:themeColor="text1"/>
        </w:rPr>
        <w:t xml:space="preserve"> </w:t>
      </w:r>
      <w:r w:rsidR="000D4BA1" w:rsidRPr="00476B34">
        <w:rPr>
          <w:color w:val="000000" w:themeColor="text1"/>
        </w:rPr>
        <w:t>were</w:t>
      </w:r>
      <w:r w:rsidR="00CE726E" w:rsidRPr="00476B34">
        <w:rPr>
          <w:color w:val="000000" w:themeColor="text1"/>
        </w:rPr>
        <w:t xml:space="preserve"> repeated</w:t>
      </w:r>
      <w:r w:rsidRPr="00476B34">
        <w:rPr>
          <w:color w:val="000000" w:themeColor="text1"/>
        </w:rPr>
        <w:t xml:space="preserve"> while excluding participants who were </w:t>
      </w:r>
      <w:r w:rsidR="00FA693A" w:rsidRPr="00476B34">
        <w:rPr>
          <w:color w:val="000000" w:themeColor="text1"/>
        </w:rPr>
        <w:t>taking psychotropic</w:t>
      </w:r>
      <w:r w:rsidRPr="00476B34">
        <w:rPr>
          <w:color w:val="000000" w:themeColor="text1"/>
        </w:rPr>
        <w:t xml:space="preserve"> medication at the time</w:t>
      </w:r>
      <w:r w:rsidR="00610545">
        <w:rPr>
          <w:color w:val="000000" w:themeColor="text1"/>
        </w:rPr>
        <w:t xml:space="preserve"> of the scan</w:t>
      </w:r>
      <w:r w:rsidR="00E60BBC" w:rsidRPr="00476B34">
        <w:rPr>
          <w:color w:val="000000" w:themeColor="text1"/>
        </w:rPr>
        <w:t xml:space="preserve"> (</w:t>
      </w:r>
      <w:r w:rsidR="00610545">
        <w:rPr>
          <w:color w:val="000000" w:themeColor="text1"/>
        </w:rPr>
        <w:t xml:space="preserve">or whose medication status was </w:t>
      </w:r>
      <w:r w:rsidR="00252085">
        <w:rPr>
          <w:color w:val="000000" w:themeColor="text1"/>
        </w:rPr>
        <w:t>unknown</w:t>
      </w:r>
      <w:r w:rsidR="00610545">
        <w:rPr>
          <w:color w:val="000000" w:themeColor="text1"/>
        </w:rPr>
        <w:t xml:space="preserve">; </w:t>
      </w:r>
      <w:del w:id="143" w:author="Kahini Mehta" w:date="2022-04-29T11:28:00Z">
        <w:r w:rsidR="00610545" w:rsidDel="00FB6E14">
          <w:rPr>
            <w:color w:val="000000" w:themeColor="text1"/>
          </w:rPr>
          <w:delText xml:space="preserve">total </w:delText>
        </w:r>
      </w:del>
      <w:ins w:id="144" w:author="Kahini Mehta" w:date="2022-04-29T11:28:00Z">
        <w:r w:rsidR="00FB6E14">
          <w:rPr>
            <w:color w:val="000000" w:themeColor="text1"/>
          </w:rPr>
          <w:t>N</w:t>
        </w:r>
      </w:ins>
      <w:del w:id="145" w:author="Kahini Mehta" w:date="2022-04-29T11:28:00Z">
        <w:r w:rsidR="00E60BBC" w:rsidRPr="00476B34" w:rsidDel="00FB6E14">
          <w:rPr>
            <w:color w:val="000000" w:themeColor="text1"/>
          </w:rPr>
          <w:delText>n</w:delText>
        </w:r>
      </w:del>
      <w:r w:rsidR="00E60BBC" w:rsidRPr="00476B34">
        <w:rPr>
          <w:color w:val="000000" w:themeColor="text1"/>
        </w:rPr>
        <w:t>=</w:t>
      </w:r>
      <w:r w:rsidR="00610545">
        <w:rPr>
          <w:color w:val="000000" w:themeColor="text1"/>
        </w:rPr>
        <w:t>30</w:t>
      </w:r>
      <w:r w:rsidR="00E60BBC" w:rsidRPr="00476B34">
        <w:rPr>
          <w:color w:val="000000" w:themeColor="text1"/>
        </w:rPr>
        <w:t>)</w:t>
      </w:r>
      <w:r w:rsidR="0045634E" w:rsidRPr="00476B34">
        <w:rPr>
          <w:color w:val="000000" w:themeColor="text1"/>
        </w:rPr>
        <w:t>.</w:t>
      </w:r>
    </w:p>
    <w:p w14:paraId="4FFC6356" w14:textId="77777777" w:rsidR="008561AE" w:rsidRPr="00476B34" w:rsidRDefault="008561AE" w:rsidP="008D55D6">
      <w:pPr>
        <w:rPr>
          <w:color w:val="000000" w:themeColor="text1"/>
        </w:rPr>
      </w:pPr>
    </w:p>
    <w:p w14:paraId="32FDA4D6" w14:textId="47A97132" w:rsidR="00CC4017" w:rsidRPr="00476B34" w:rsidRDefault="00CC4017" w:rsidP="00822DB8">
      <w:pPr>
        <w:jc w:val="both"/>
        <w:rPr>
          <w:color w:val="000000" w:themeColor="text1"/>
        </w:rPr>
      </w:pPr>
    </w:p>
    <w:p w14:paraId="4A6861A2" w14:textId="21764EDB" w:rsidR="00CC4017" w:rsidRPr="00476B34" w:rsidRDefault="00CC4017" w:rsidP="00822DB8">
      <w:pPr>
        <w:jc w:val="both"/>
        <w:rPr>
          <w:color w:val="000000" w:themeColor="text1"/>
        </w:rPr>
      </w:pPr>
    </w:p>
    <w:p w14:paraId="1088E380" w14:textId="77777777" w:rsidR="00CC4017" w:rsidRPr="00476B34" w:rsidRDefault="00CC4017" w:rsidP="00822DB8">
      <w:pPr>
        <w:jc w:val="both"/>
        <w:rPr>
          <w:b/>
          <w:bCs/>
          <w:caps/>
          <w:color w:val="000000" w:themeColor="text1"/>
        </w:rPr>
      </w:pPr>
      <w:bookmarkStart w:id="146" w:name="OLE_LINK5"/>
      <w:bookmarkStart w:id="147" w:name="OLE_LINK6"/>
      <w:r w:rsidRPr="00476B34">
        <w:rPr>
          <w:b/>
          <w:bCs/>
          <w:caps/>
          <w:color w:val="000000" w:themeColor="text1"/>
        </w:rPr>
        <w:t>Results</w:t>
      </w:r>
    </w:p>
    <w:p w14:paraId="6E8C4FE8" w14:textId="77777777" w:rsidR="00CC4017" w:rsidRPr="00476B34" w:rsidRDefault="00CC4017" w:rsidP="00822DB8">
      <w:pPr>
        <w:jc w:val="both"/>
        <w:rPr>
          <w:color w:val="000000" w:themeColor="text1"/>
        </w:rPr>
      </w:pPr>
    </w:p>
    <w:p w14:paraId="17E27025" w14:textId="4EEDA67B" w:rsidR="00CC4017" w:rsidRPr="00476B34" w:rsidRDefault="00CC4017" w:rsidP="00822DB8">
      <w:pPr>
        <w:jc w:val="both"/>
        <w:rPr>
          <w:bCs/>
          <w:i/>
          <w:color w:val="000000" w:themeColor="text1"/>
        </w:rPr>
      </w:pPr>
      <w:r w:rsidRPr="00476B34">
        <w:rPr>
          <w:bCs/>
          <w:i/>
          <w:color w:val="000000" w:themeColor="text1"/>
        </w:rPr>
        <w:t xml:space="preserve">Connectome-wide analyses </w:t>
      </w:r>
      <w:del w:id="148" w:author="Kahini Mehta" w:date="2022-04-29T11:31:00Z">
        <w:r w:rsidRPr="00476B34" w:rsidDel="00640656">
          <w:rPr>
            <w:bCs/>
            <w:i/>
            <w:color w:val="000000" w:themeColor="text1"/>
          </w:rPr>
          <w:delText xml:space="preserve">identifies </w:delText>
        </w:r>
      </w:del>
      <w:ins w:id="149" w:author="Kahini Mehta" w:date="2022-04-29T11:31:00Z">
        <w:r w:rsidR="00640656" w:rsidRPr="00476B34">
          <w:rPr>
            <w:bCs/>
            <w:i/>
            <w:color w:val="000000" w:themeColor="text1"/>
          </w:rPr>
          <w:t>identif</w:t>
        </w:r>
        <w:r w:rsidR="00640656">
          <w:rPr>
            <w:bCs/>
            <w:i/>
            <w:color w:val="000000" w:themeColor="text1"/>
          </w:rPr>
          <w:t>y</w:t>
        </w:r>
        <w:r w:rsidR="00640656" w:rsidRPr="00476B34">
          <w:rPr>
            <w:bCs/>
            <w:i/>
            <w:color w:val="000000" w:themeColor="text1"/>
          </w:rPr>
          <w:t xml:space="preserve"> </w:t>
        </w:r>
      </w:ins>
      <w:r w:rsidRPr="00476B34">
        <w:rPr>
          <w:bCs/>
          <w:i/>
          <w:color w:val="000000" w:themeColor="text1"/>
        </w:rPr>
        <w:t>two distinct foci of connectivity related to delay discounting.</w:t>
      </w:r>
    </w:p>
    <w:p w14:paraId="64F4EE77" w14:textId="77777777" w:rsidR="00CC4017" w:rsidRPr="00476B34" w:rsidRDefault="00CC4017" w:rsidP="00822DB8">
      <w:pPr>
        <w:jc w:val="both"/>
        <w:rPr>
          <w:bCs/>
          <w:i/>
          <w:color w:val="000000" w:themeColor="text1"/>
        </w:rPr>
      </w:pPr>
    </w:p>
    <w:p w14:paraId="236D3FD2" w14:textId="0230D488" w:rsidR="00CC4017" w:rsidRDefault="00CC4017" w:rsidP="00822DB8">
      <w:pPr>
        <w:jc w:val="both"/>
        <w:rPr>
          <w:ins w:id="150" w:author="Kahini Mehta" w:date="2022-06-17T12:07:00Z"/>
          <w:color w:val="000000" w:themeColor="text1"/>
        </w:rPr>
      </w:pPr>
      <w:r w:rsidRPr="00476B34">
        <w:rPr>
          <w:color w:val="000000" w:themeColor="text1"/>
        </w:rPr>
        <w:t>Connectome</w:t>
      </w:r>
      <w:r w:rsidR="00610545">
        <w:rPr>
          <w:color w:val="000000" w:themeColor="text1"/>
        </w:rPr>
        <w:t>-</w:t>
      </w:r>
      <w:r w:rsidRPr="00476B34">
        <w:rPr>
          <w:color w:val="000000" w:themeColor="text1"/>
        </w:rPr>
        <w:t xml:space="preserve">wide analyses using MDMR revealed two foci where the multivariate pattern of FC </w:t>
      </w:r>
      <w:r w:rsidR="0090436F" w:rsidRPr="00476B34">
        <w:rPr>
          <w:color w:val="000000" w:themeColor="text1"/>
        </w:rPr>
        <w:t>was</w:t>
      </w:r>
      <w:r w:rsidRPr="00476B34">
        <w:rPr>
          <w:color w:val="000000" w:themeColor="text1"/>
        </w:rPr>
        <w:t xml:space="preserve"> associated with delay discounting (</w:t>
      </w:r>
      <w:r w:rsidRPr="00476B34">
        <w:rPr>
          <w:b/>
          <w:color w:val="000000" w:themeColor="text1"/>
        </w:rPr>
        <w:t>Figure 2</w:t>
      </w:r>
      <w:r w:rsidRPr="00476B34">
        <w:rPr>
          <w:color w:val="000000" w:themeColor="text1"/>
        </w:rPr>
        <w:t xml:space="preserve">). The first cluster was located in the </w:t>
      </w:r>
      <w:r w:rsidR="001A43E6" w:rsidRPr="00476B34">
        <w:rPr>
          <w:color w:val="000000" w:themeColor="text1"/>
        </w:rPr>
        <w:t>right temporoparietal</w:t>
      </w:r>
      <w:r w:rsidRPr="00476B34">
        <w:rPr>
          <w:color w:val="000000" w:themeColor="text1"/>
        </w:rPr>
        <w:t xml:space="preserve"> junction (TPJ: x=48, y=-34, z=24; </w:t>
      </w:r>
      <w:r w:rsidRPr="00476B34">
        <w:rPr>
          <w:i/>
          <w:color w:val="000000" w:themeColor="text1"/>
        </w:rPr>
        <w:t>k</w:t>
      </w:r>
      <w:r w:rsidRPr="00476B34">
        <w:rPr>
          <w:color w:val="000000" w:themeColor="text1"/>
        </w:rPr>
        <w:t xml:space="preserve">=57 voxels). The second cluster was located in the left </w:t>
      </w:r>
      <w:r w:rsidR="00A01AFC">
        <w:rPr>
          <w:color w:val="000000" w:themeColor="text1"/>
        </w:rPr>
        <w:t>dorsomedial prefrontal cortex</w:t>
      </w:r>
      <w:r w:rsidRPr="00476B34">
        <w:rPr>
          <w:color w:val="000000" w:themeColor="text1"/>
        </w:rPr>
        <w:t xml:space="preserve"> (</w:t>
      </w:r>
      <w:r w:rsidR="00A01AFC">
        <w:rPr>
          <w:color w:val="000000" w:themeColor="text1"/>
        </w:rPr>
        <w:t>dmPFC</w:t>
      </w:r>
      <w:r w:rsidRPr="00476B34">
        <w:rPr>
          <w:color w:val="000000" w:themeColor="text1"/>
        </w:rPr>
        <w:t xml:space="preserve">; x=-28, y=34, z=48; </w:t>
      </w:r>
      <w:r w:rsidRPr="00476B34">
        <w:rPr>
          <w:i/>
          <w:color w:val="000000" w:themeColor="text1"/>
        </w:rPr>
        <w:t>k</w:t>
      </w:r>
      <w:r w:rsidRPr="00476B34">
        <w:rPr>
          <w:color w:val="000000" w:themeColor="text1"/>
        </w:rPr>
        <w:t>=137 voxels</w:t>
      </w:r>
      <w:r w:rsidR="00610545">
        <w:rPr>
          <w:color w:val="000000" w:themeColor="text1"/>
        </w:rPr>
        <w:t>)</w:t>
      </w:r>
      <w:r w:rsidRPr="00476B34">
        <w:rPr>
          <w:color w:val="000000" w:themeColor="text1"/>
        </w:rPr>
        <w:t xml:space="preserve">. Having localized multivariate connectivity patterns associated with delay discounting to these two foci, we next sought to describe the specific connectivity pattern that drove the observed results. Accordingly, we next conducted standard seed-based connectivity analysis </w:t>
      </w:r>
      <w:r w:rsidR="00742EB4" w:rsidRPr="00476B34">
        <w:rPr>
          <w:color w:val="000000" w:themeColor="text1"/>
        </w:rPr>
        <w:t xml:space="preserve">using </w:t>
      </w:r>
      <w:r w:rsidRPr="00476B34">
        <w:rPr>
          <w:color w:val="000000" w:themeColor="text1"/>
        </w:rPr>
        <w:t>both clusters</w:t>
      </w:r>
      <w:r w:rsidR="00610545">
        <w:rPr>
          <w:color w:val="000000" w:themeColor="text1"/>
        </w:rPr>
        <w:t xml:space="preserve"> identified in by MDMR</w:t>
      </w:r>
      <w:r w:rsidRPr="00476B34">
        <w:rPr>
          <w:color w:val="000000" w:themeColor="text1"/>
        </w:rPr>
        <w:t>.</w:t>
      </w:r>
    </w:p>
    <w:p w14:paraId="265629AB" w14:textId="2611F140" w:rsidR="009B0370" w:rsidRDefault="009B0370" w:rsidP="00822DB8">
      <w:pPr>
        <w:jc w:val="both"/>
        <w:rPr>
          <w:ins w:id="151" w:author="Kahini Mehta" w:date="2022-06-17T12:07:00Z"/>
          <w:color w:val="000000" w:themeColor="text1"/>
        </w:rPr>
      </w:pPr>
    </w:p>
    <w:p w14:paraId="1960E896" w14:textId="77777777" w:rsidR="009B0370" w:rsidRPr="00476B34" w:rsidRDefault="009B0370" w:rsidP="00822DB8">
      <w:pPr>
        <w:jc w:val="both"/>
        <w:rPr>
          <w:color w:val="000000" w:themeColor="text1"/>
        </w:rPr>
      </w:pPr>
    </w:p>
    <w:p w14:paraId="3136270B" w14:textId="71788962" w:rsidR="00CC4017" w:rsidRPr="00162DFE" w:rsidRDefault="009B0370" w:rsidP="008D55D6">
      <w:pPr>
        <w:jc w:val="center"/>
        <w:rPr>
          <w:color w:val="000000" w:themeColor="text1"/>
          <w:sz w:val="20"/>
          <w:szCs w:val="20"/>
        </w:rPr>
      </w:pPr>
      <w:ins w:id="152" w:author="Kahini Mehta" w:date="2022-06-17T12:07:00Z">
        <w:r>
          <w:rPr>
            <w:noProof/>
            <w:color w:val="000000" w:themeColor="text1"/>
            <w:sz w:val="20"/>
            <w:szCs w:val="20"/>
          </w:rPr>
          <w:lastRenderedPageBreak/>
          <w:drawing>
            <wp:inline distT="0" distB="0" distL="0" distR="0" wp14:anchorId="383B5B67" wp14:editId="72533EE2">
              <wp:extent cx="5943600" cy="2339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inline>
          </w:drawing>
        </w:r>
      </w:ins>
    </w:p>
    <w:p w14:paraId="2C06E252" w14:textId="63F23A39" w:rsidR="00822DB8" w:rsidRDefault="00822DB8" w:rsidP="00822DB8">
      <w:pPr>
        <w:keepNext/>
        <w:jc w:val="both"/>
        <w:rPr>
          <w:color w:val="000000" w:themeColor="text1"/>
          <w:sz w:val="20"/>
          <w:szCs w:val="20"/>
        </w:rPr>
      </w:pPr>
    </w:p>
    <w:p w14:paraId="5EB09903" w14:textId="52B44E3D" w:rsidR="009C6A1B" w:rsidRDefault="009C6A1B" w:rsidP="00822DB8">
      <w:pPr>
        <w:keepNext/>
        <w:jc w:val="both"/>
        <w:rPr>
          <w:color w:val="000000" w:themeColor="text1"/>
          <w:sz w:val="20"/>
          <w:szCs w:val="20"/>
        </w:rPr>
      </w:pPr>
      <w:del w:id="153" w:author="Kahini Mehta" w:date="2022-06-17T12:07:00Z">
        <w:r w:rsidRPr="009C6A1B" w:rsidDel="006617DA">
          <w:rPr>
            <w:noProof/>
            <w:color w:val="000000" w:themeColor="text1"/>
            <w:sz w:val="20"/>
            <w:szCs w:val="20"/>
          </w:rPr>
          <mc:AlternateContent>
            <mc:Choice Requires="wpg">
              <w:drawing>
                <wp:inline distT="0" distB="0" distL="0" distR="0" wp14:anchorId="3C059B46" wp14:editId="6A2A52A6">
                  <wp:extent cx="4382396" cy="2756123"/>
                  <wp:effectExtent l="0" t="25400" r="0" b="0"/>
                  <wp:docPr id="19" name="Group 16"/>
                  <wp:cNvGraphicFramePr/>
                  <a:graphic xmlns:a="http://schemas.openxmlformats.org/drawingml/2006/main">
                    <a:graphicData uri="http://schemas.microsoft.com/office/word/2010/wordprocessingGroup">
                      <wpg:wgp>
                        <wpg:cNvGrpSpPr/>
                        <wpg:grpSpPr>
                          <a:xfrm>
                            <a:off x="0" y="0"/>
                            <a:ext cx="4382396" cy="2756123"/>
                            <a:chOff x="83437" y="436897"/>
                            <a:chExt cx="4382396" cy="2756123"/>
                          </a:xfrm>
                        </wpg:grpSpPr>
                        <wpg:grpSp>
                          <wpg:cNvPr id="20" name="Group 20"/>
                          <wpg:cNvGrpSpPr/>
                          <wpg:grpSpPr>
                            <a:xfrm>
                              <a:off x="83437" y="1443298"/>
                              <a:ext cx="4382396" cy="1749722"/>
                              <a:chOff x="83437" y="1443298"/>
                              <a:chExt cx="4382396" cy="1749722"/>
                            </a:xfrm>
                            <a:solidFill>
                              <a:schemeClr val="bg1">
                                <a:lumMod val="50000"/>
                              </a:schemeClr>
                            </a:solidFill>
                          </wpg:grpSpPr>
                          <pic:pic xmlns:pic="http://schemas.openxmlformats.org/drawingml/2006/picture">
                            <pic:nvPicPr>
                              <pic:cNvPr id="22" name="Picture 22" descr="PNG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103" t="15858" r="23174" b="12091"/>
                              <a:stretch/>
                            </pic:blipFill>
                            <pic:spPr bwMode="auto">
                              <a:xfrm>
                                <a:off x="83437" y="1507675"/>
                                <a:ext cx="1490629" cy="1562832"/>
                              </a:xfrm>
                              <a:prstGeom prst="rect">
                                <a:avLst/>
                              </a:prstGeom>
                              <a:grpFill/>
                            </pic:spPr>
                          </pic:pic>
                          <pic:pic xmlns:pic="http://schemas.openxmlformats.org/drawingml/2006/picture">
                            <pic:nvPicPr>
                              <pic:cNvPr id="23" name="Picture 23" descr="PNG imag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15" b="30261"/>
                              <a:stretch/>
                            </pic:blipFill>
                            <pic:spPr bwMode="auto">
                              <a:xfrm rot="5400000">
                                <a:off x="1072320" y="1967654"/>
                                <a:ext cx="1734119" cy="716613"/>
                              </a:xfrm>
                              <a:prstGeom prst="rect">
                                <a:avLst/>
                              </a:prstGeom>
                              <a:grpFill/>
                            </pic:spPr>
                          </pic:pic>
                          <pic:pic xmlns:pic="http://schemas.openxmlformats.org/drawingml/2006/picture">
                            <pic:nvPicPr>
                              <pic:cNvPr id="25" name="Picture 25" descr="PNG imag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804" t="14285" r="8101" b="12351"/>
                              <a:stretch/>
                            </pic:blipFill>
                            <pic:spPr bwMode="auto">
                              <a:xfrm>
                                <a:off x="2975228" y="1490803"/>
                                <a:ext cx="1490605" cy="1538188"/>
                              </a:xfrm>
                              <a:prstGeom prst="rect">
                                <a:avLst/>
                              </a:prstGeom>
                              <a:grpFill/>
                            </pic:spPr>
                          </pic:pic>
                          <pic:pic xmlns:pic="http://schemas.openxmlformats.org/drawingml/2006/picture">
                            <pic:nvPicPr>
                              <pic:cNvPr id="28" name="Picture 28" descr="PNG imag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7537" b="28590"/>
                              <a:stretch/>
                            </pic:blipFill>
                            <pic:spPr bwMode="auto">
                              <a:xfrm rot="5400000">
                                <a:off x="1774703" y="1929948"/>
                                <a:ext cx="1734118" cy="760818"/>
                              </a:xfrm>
                              <a:prstGeom prst="rect">
                                <a:avLst/>
                              </a:prstGeom>
                              <a:grpFill/>
                            </pic:spPr>
                          </pic:pic>
                        </wpg:grpSp>
                        <wps:wsp>
                          <wps:cNvPr id="29" name="Freeform 29"/>
                          <wps:cNvSpPr/>
                          <wps:spPr>
                            <a:xfrm>
                              <a:off x="579720" y="2058184"/>
                              <a:ext cx="88901" cy="48894"/>
                            </a:xfrm>
                            <a:custGeom>
                              <a:avLst/>
                              <a:gdLst>
                                <a:gd name="connsiteX0" fmla="*/ 111125 w 127050"/>
                                <a:gd name="connsiteY0" fmla="*/ 51 h 79426"/>
                                <a:gd name="connsiteX1" fmla="*/ 95250 w 127050"/>
                                <a:gd name="connsiteY1" fmla="*/ 3226 h 79426"/>
                                <a:gd name="connsiteX2" fmla="*/ 82550 w 127050"/>
                                <a:gd name="connsiteY2" fmla="*/ 51 h 79426"/>
                                <a:gd name="connsiteX3" fmla="*/ 44450 w 127050"/>
                                <a:gd name="connsiteY3" fmla="*/ 6401 h 79426"/>
                                <a:gd name="connsiteX4" fmla="*/ 25400 w 127050"/>
                                <a:gd name="connsiteY4" fmla="*/ 12751 h 79426"/>
                                <a:gd name="connsiteX5" fmla="*/ 6350 w 127050"/>
                                <a:gd name="connsiteY5" fmla="*/ 44501 h 79426"/>
                                <a:gd name="connsiteX6" fmla="*/ 0 w 127050"/>
                                <a:gd name="connsiteY6" fmla="*/ 54026 h 79426"/>
                                <a:gd name="connsiteX7" fmla="*/ 12700 w 127050"/>
                                <a:gd name="connsiteY7" fmla="*/ 73076 h 79426"/>
                                <a:gd name="connsiteX8" fmla="*/ 31750 w 127050"/>
                                <a:gd name="connsiteY8" fmla="*/ 79426 h 79426"/>
                                <a:gd name="connsiteX9" fmla="*/ 60325 w 127050"/>
                                <a:gd name="connsiteY9" fmla="*/ 76251 h 79426"/>
                                <a:gd name="connsiteX10" fmla="*/ 73025 w 127050"/>
                                <a:gd name="connsiteY10" fmla="*/ 73076 h 79426"/>
                                <a:gd name="connsiteX11" fmla="*/ 88900 w 127050"/>
                                <a:gd name="connsiteY11" fmla="*/ 69901 h 79426"/>
                                <a:gd name="connsiteX12" fmla="*/ 98425 w 127050"/>
                                <a:gd name="connsiteY12" fmla="*/ 66726 h 79426"/>
                                <a:gd name="connsiteX13" fmla="*/ 120650 w 127050"/>
                                <a:gd name="connsiteY13" fmla="*/ 60376 h 79426"/>
                                <a:gd name="connsiteX14" fmla="*/ 123825 w 127050"/>
                                <a:gd name="connsiteY14" fmla="*/ 28626 h 79426"/>
                                <a:gd name="connsiteX15" fmla="*/ 111125 w 127050"/>
                                <a:gd name="connsiteY15" fmla="*/ 6401 h 79426"/>
                                <a:gd name="connsiteX16" fmla="*/ 111125 w 127050"/>
                                <a:gd name="connsiteY16" fmla="*/ 51 h 79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7050" h="79426">
                                  <a:moveTo>
                                    <a:pt x="111125" y="51"/>
                                  </a:moveTo>
                                  <a:cubicBezTo>
                                    <a:pt x="108479" y="-478"/>
                                    <a:pt x="100646" y="3226"/>
                                    <a:pt x="95250" y="3226"/>
                                  </a:cubicBezTo>
                                  <a:cubicBezTo>
                                    <a:pt x="90886" y="3226"/>
                                    <a:pt x="86905" y="-221"/>
                                    <a:pt x="82550" y="51"/>
                                  </a:cubicBezTo>
                                  <a:cubicBezTo>
                                    <a:pt x="69700" y="854"/>
                                    <a:pt x="56664" y="2330"/>
                                    <a:pt x="44450" y="6401"/>
                                  </a:cubicBezTo>
                                  <a:lnTo>
                                    <a:pt x="25400" y="12751"/>
                                  </a:lnTo>
                                  <a:cubicBezTo>
                                    <a:pt x="15637" y="32277"/>
                                    <a:pt x="21675" y="21513"/>
                                    <a:pt x="6350" y="44501"/>
                                  </a:cubicBezTo>
                                  <a:lnTo>
                                    <a:pt x="0" y="54026"/>
                                  </a:lnTo>
                                  <a:cubicBezTo>
                                    <a:pt x="3160" y="66667"/>
                                    <a:pt x="366" y="67594"/>
                                    <a:pt x="12700" y="73076"/>
                                  </a:cubicBezTo>
                                  <a:cubicBezTo>
                                    <a:pt x="18817" y="75794"/>
                                    <a:pt x="31750" y="79426"/>
                                    <a:pt x="31750" y="79426"/>
                                  </a:cubicBezTo>
                                  <a:cubicBezTo>
                                    <a:pt x="41275" y="78368"/>
                                    <a:pt x="50853" y="77708"/>
                                    <a:pt x="60325" y="76251"/>
                                  </a:cubicBezTo>
                                  <a:cubicBezTo>
                                    <a:pt x="64638" y="75587"/>
                                    <a:pt x="68765" y="74023"/>
                                    <a:pt x="73025" y="73076"/>
                                  </a:cubicBezTo>
                                  <a:cubicBezTo>
                                    <a:pt x="78293" y="71905"/>
                                    <a:pt x="83665" y="71210"/>
                                    <a:pt x="88900" y="69901"/>
                                  </a:cubicBezTo>
                                  <a:cubicBezTo>
                                    <a:pt x="92147" y="69089"/>
                                    <a:pt x="95207" y="67645"/>
                                    <a:pt x="98425" y="66726"/>
                                  </a:cubicBezTo>
                                  <a:cubicBezTo>
                                    <a:pt x="126332" y="58753"/>
                                    <a:pt x="97812" y="67989"/>
                                    <a:pt x="120650" y="60376"/>
                                  </a:cubicBezTo>
                                  <a:cubicBezTo>
                                    <a:pt x="128871" y="35714"/>
                                    <a:pt x="128304" y="48779"/>
                                    <a:pt x="123825" y="28626"/>
                                  </a:cubicBezTo>
                                  <a:cubicBezTo>
                                    <a:pt x="121016" y="15988"/>
                                    <a:pt x="124352" y="10810"/>
                                    <a:pt x="111125" y="6401"/>
                                  </a:cubicBezTo>
                                  <a:cubicBezTo>
                                    <a:pt x="108113" y="5397"/>
                                    <a:pt x="113771" y="580"/>
                                    <a:pt x="111125" y="51"/>
                                  </a:cubicBezTo>
                                  <a:close/>
                                </a:path>
                              </a:pathLst>
                            </a:cu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Freeform 30"/>
                          <wps:cNvSpPr/>
                          <wps:spPr>
                            <a:xfrm>
                              <a:off x="509714" y="1797834"/>
                              <a:ext cx="88901" cy="48894"/>
                            </a:xfrm>
                            <a:custGeom>
                              <a:avLst/>
                              <a:gdLst>
                                <a:gd name="connsiteX0" fmla="*/ 111125 w 127050"/>
                                <a:gd name="connsiteY0" fmla="*/ 51 h 79426"/>
                                <a:gd name="connsiteX1" fmla="*/ 95250 w 127050"/>
                                <a:gd name="connsiteY1" fmla="*/ 3226 h 79426"/>
                                <a:gd name="connsiteX2" fmla="*/ 82550 w 127050"/>
                                <a:gd name="connsiteY2" fmla="*/ 51 h 79426"/>
                                <a:gd name="connsiteX3" fmla="*/ 44450 w 127050"/>
                                <a:gd name="connsiteY3" fmla="*/ 6401 h 79426"/>
                                <a:gd name="connsiteX4" fmla="*/ 25400 w 127050"/>
                                <a:gd name="connsiteY4" fmla="*/ 12751 h 79426"/>
                                <a:gd name="connsiteX5" fmla="*/ 6350 w 127050"/>
                                <a:gd name="connsiteY5" fmla="*/ 44501 h 79426"/>
                                <a:gd name="connsiteX6" fmla="*/ 0 w 127050"/>
                                <a:gd name="connsiteY6" fmla="*/ 54026 h 79426"/>
                                <a:gd name="connsiteX7" fmla="*/ 12700 w 127050"/>
                                <a:gd name="connsiteY7" fmla="*/ 73076 h 79426"/>
                                <a:gd name="connsiteX8" fmla="*/ 31750 w 127050"/>
                                <a:gd name="connsiteY8" fmla="*/ 79426 h 79426"/>
                                <a:gd name="connsiteX9" fmla="*/ 60325 w 127050"/>
                                <a:gd name="connsiteY9" fmla="*/ 76251 h 79426"/>
                                <a:gd name="connsiteX10" fmla="*/ 73025 w 127050"/>
                                <a:gd name="connsiteY10" fmla="*/ 73076 h 79426"/>
                                <a:gd name="connsiteX11" fmla="*/ 88900 w 127050"/>
                                <a:gd name="connsiteY11" fmla="*/ 69901 h 79426"/>
                                <a:gd name="connsiteX12" fmla="*/ 98425 w 127050"/>
                                <a:gd name="connsiteY12" fmla="*/ 66726 h 79426"/>
                                <a:gd name="connsiteX13" fmla="*/ 120650 w 127050"/>
                                <a:gd name="connsiteY13" fmla="*/ 60376 h 79426"/>
                                <a:gd name="connsiteX14" fmla="*/ 123825 w 127050"/>
                                <a:gd name="connsiteY14" fmla="*/ 28626 h 79426"/>
                                <a:gd name="connsiteX15" fmla="*/ 111125 w 127050"/>
                                <a:gd name="connsiteY15" fmla="*/ 6401 h 79426"/>
                                <a:gd name="connsiteX16" fmla="*/ 111125 w 127050"/>
                                <a:gd name="connsiteY16" fmla="*/ 51 h 79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7050" h="79426">
                                  <a:moveTo>
                                    <a:pt x="111125" y="51"/>
                                  </a:moveTo>
                                  <a:cubicBezTo>
                                    <a:pt x="108479" y="-478"/>
                                    <a:pt x="100646" y="3226"/>
                                    <a:pt x="95250" y="3226"/>
                                  </a:cubicBezTo>
                                  <a:cubicBezTo>
                                    <a:pt x="90886" y="3226"/>
                                    <a:pt x="86905" y="-221"/>
                                    <a:pt x="82550" y="51"/>
                                  </a:cubicBezTo>
                                  <a:cubicBezTo>
                                    <a:pt x="69700" y="854"/>
                                    <a:pt x="56664" y="2330"/>
                                    <a:pt x="44450" y="6401"/>
                                  </a:cubicBezTo>
                                  <a:lnTo>
                                    <a:pt x="25400" y="12751"/>
                                  </a:lnTo>
                                  <a:cubicBezTo>
                                    <a:pt x="15637" y="32277"/>
                                    <a:pt x="21675" y="21513"/>
                                    <a:pt x="6350" y="44501"/>
                                  </a:cubicBezTo>
                                  <a:lnTo>
                                    <a:pt x="0" y="54026"/>
                                  </a:lnTo>
                                  <a:cubicBezTo>
                                    <a:pt x="3160" y="66667"/>
                                    <a:pt x="366" y="67594"/>
                                    <a:pt x="12700" y="73076"/>
                                  </a:cubicBezTo>
                                  <a:cubicBezTo>
                                    <a:pt x="18817" y="75794"/>
                                    <a:pt x="31750" y="79426"/>
                                    <a:pt x="31750" y="79426"/>
                                  </a:cubicBezTo>
                                  <a:cubicBezTo>
                                    <a:pt x="41275" y="78368"/>
                                    <a:pt x="50853" y="77708"/>
                                    <a:pt x="60325" y="76251"/>
                                  </a:cubicBezTo>
                                  <a:cubicBezTo>
                                    <a:pt x="64638" y="75587"/>
                                    <a:pt x="68765" y="74023"/>
                                    <a:pt x="73025" y="73076"/>
                                  </a:cubicBezTo>
                                  <a:cubicBezTo>
                                    <a:pt x="78293" y="71905"/>
                                    <a:pt x="83665" y="71210"/>
                                    <a:pt x="88900" y="69901"/>
                                  </a:cubicBezTo>
                                  <a:cubicBezTo>
                                    <a:pt x="92147" y="69089"/>
                                    <a:pt x="95207" y="67645"/>
                                    <a:pt x="98425" y="66726"/>
                                  </a:cubicBezTo>
                                  <a:cubicBezTo>
                                    <a:pt x="126332" y="58753"/>
                                    <a:pt x="97812" y="67989"/>
                                    <a:pt x="120650" y="60376"/>
                                  </a:cubicBezTo>
                                  <a:cubicBezTo>
                                    <a:pt x="128871" y="35714"/>
                                    <a:pt x="128304" y="48779"/>
                                    <a:pt x="123825" y="28626"/>
                                  </a:cubicBezTo>
                                  <a:cubicBezTo>
                                    <a:pt x="121016" y="15988"/>
                                    <a:pt x="124352" y="10810"/>
                                    <a:pt x="111125" y="6401"/>
                                  </a:cubicBezTo>
                                  <a:cubicBezTo>
                                    <a:pt x="108113" y="5397"/>
                                    <a:pt x="113771" y="580"/>
                                    <a:pt x="111125" y="51"/>
                                  </a:cubicBezTo>
                                  <a:close/>
                                </a:path>
                              </a:pathLst>
                            </a:cu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 name="Freeform 31"/>
                          <wps:cNvSpPr/>
                          <wps:spPr>
                            <a:xfrm rot="2300305" flipV="1">
                              <a:off x="1865064" y="1720117"/>
                              <a:ext cx="45719" cy="85395"/>
                            </a:xfrm>
                            <a:custGeom>
                              <a:avLst/>
                              <a:gdLst>
                                <a:gd name="connsiteX0" fmla="*/ 111125 w 127050"/>
                                <a:gd name="connsiteY0" fmla="*/ 51 h 79426"/>
                                <a:gd name="connsiteX1" fmla="*/ 95250 w 127050"/>
                                <a:gd name="connsiteY1" fmla="*/ 3226 h 79426"/>
                                <a:gd name="connsiteX2" fmla="*/ 82550 w 127050"/>
                                <a:gd name="connsiteY2" fmla="*/ 51 h 79426"/>
                                <a:gd name="connsiteX3" fmla="*/ 44450 w 127050"/>
                                <a:gd name="connsiteY3" fmla="*/ 6401 h 79426"/>
                                <a:gd name="connsiteX4" fmla="*/ 25400 w 127050"/>
                                <a:gd name="connsiteY4" fmla="*/ 12751 h 79426"/>
                                <a:gd name="connsiteX5" fmla="*/ 6350 w 127050"/>
                                <a:gd name="connsiteY5" fmla="*/ 44501 h 79426"/>
                                <a:gd name="connsiteX6" fmla="*/ 0 w 127050"/>
                                <a:gd name="connsiteY6" fmla="*/ 54026 h 79426"/>
                                <a:gd name="connsiteX7" fmla="*/ 12700 w 127050"/>
                                <a:gd name="connsiteY7" fmla="*/ 73076 h 79426"/>
                                <a:gd name="connsiteX8" fmla="*/ 31750 w 127050"/>
                                <a:gd name="connsiteY8" fmla="*/ 79426 h 79426"/>
                                <a:gd name="connsiteX9" fmla="*/ 60325 w 127050"/>
                                <a:gd name="connsiteY9" fmla="*/ 76251 h 79426"/>
                                <a:gd name="connsiteX10" fmla="*/ 73025 w 127050"/>
                                <a:gd name="connsiteY10" fmla="*/ 73076 h 79426"/>
                                <a:gd name="connsiteX11" fmla="*/ 88900 w 127050"/>
                                <a:gd name="connsiteY11" fmla="*/ 69901 h 79426"/>
                                <a:gd name="connsiteX12" fmla="*/ 98425 w 127050"/>
                                <a:gd name="connsiteY12" fmla="*/ 66726 h 79426"/>
                                <a:gd name="connsiteX13" fmla="*/ 120650 w 127050"/>
                                <a:gd name="connsiteY13" fmla="*/ 60376 h 79426"/>
                                <a:gd name="connsiteX14" fmla="*/ 123825 w 127050"/>
                                <a:gd name="connsiteY14" fmla="*/ 28626 h 79426"/>
                                <a:gd name="connsiteX15" fmla="*/ 111125 w 127050"/>
                                <a:gd name="connsiteY15" fmla="*/ 6401 h 79426"/>
                                <a:gd name="connsiteX16" fmla="*/ 111125 w 127050"/>
                                <a:gd name="connsiteY16" fmla="*/ 51 h 79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7050" h="79426">
                                  <a:moveTo>
                                    <a:pt x="111125" y="51"/>
                                  </a:moveTo>
                                  <a:cubicBezTo>
                                    <a:pt x="108479" y="-478"/>
                                    <a:pt x="100646" y="3226"/>
                                    <a:pt x="95250" y="3226"/>
                                  </a:cubicBezTo>
                                  <a:cubicBezTo>
                                    <a:pt x="90886" y="3226"/>
                                    <a:pt x="86905" y="-221"/>
                                    <a:pt x="82550" y="51"/>
                                  </a:cubicBezTo>
                                  <a:cubicBezTo>
                                    <a:pt x="69700" y="854"/>
                                    <a:pt x="56664" y="2330"/>
                                    <a:pt x="44450" y="6401"/>
                                  </a:cubicBezTo>
                                  <a:lnTo>
                                    <a:pt x="25400" y="12751"/>
                                  </a:lnTo>
                                  <a:cubicBezTo>
                                    <a:pt x="15637" y="32277"/>
                                    <a:pt x="21675" y="21513"/>
                                    <a:pt x="6350" y="44501"/>
                                  </a:cubicBezTo>
                                  <a:lnTo>
                                    <a:pt x="0" y="54026"/>
                                  </a:lnTo>
                                  <a:cubicBezTo>
                                    <a:pt x="3160" y="66667"/>
                                    <a:pt x="366" y="67594"/>
                                    <a:pt x="12700" y="73076"/>
                                  </a:cubicBezTo>
                                  <a:cubicBezTo>
                                    <a:pt x="18817" y="75794"/>
                                    <a:pt x="31750" y="79426"/>
                                    <a:pt x="31750" y="79426"/>
                                  </a:cubicBezTo>
                                  <a:cubicBezTo>
                                    <a:pt x="41275" y="78368"/>
                                    <a:pt x="50853" y="77708"/>
                                    <a:pt x="60325" y="76251"/>
                                  </a:cubicBezTo>
                                  <a:cubicBezTo>
                                    <a:pt x="64638" y="75587"/>
                                    <a:pt x="68765" y="74023"/>
                                    <a:pt x="73025" y="73076"/>
                                  </a:cubicBezTo>
                                  <a:cubicBezTo>
                                    <a:pt x="78293" y="71905"/>
                                    <a:pt x="83665" y="71210"/>
                                    <a:pt x="88900" y="69901"/>
                                  </a:cubicBezTo>
                                  <a:cubicBezTo>
                                    <a:pt x="92147" y="69089"/>
                                    <a:pt x="95207" y="67645"/>
                                    <a:pt x="98425" y="66726"/>
                                  </a:cubicBezTo>
                                  <a:cubicBezTo>
                                    <a:pt x="126332" y="58753"/>
                                    <a:pt x="97812" y="67989"/>
                                    <a:pt x="120650" y="60376"/>
                                  </a:cubicBezTo>
                                  <a:cubicBezTo>
                                    <a:pt x="128871" y="35714"/>
                                    <a:pt x="128304" y="48779"/>
                                    <a:pt x="123825" y="28626"/>
                                  </a:cubicBezTo>
                                  <a:cubicBezTo>
                                    <a:pt x="121016" y="15988"/>
                                    <a:pt x="124352" y="10810"/>
                                    <a:pt x="111125" y="6401"/>
                                  </a:cubicBezTo>
                                  <a:cubicBezTo>
                                    <a:pt x="108113" y="5397"/>
                                    <a:pt x="113771" y="580"/>
                                    <a:pt x="111125" y="51"/>
                                  </a:cubicBezTo>
                                  <a:close/>
                                </a:path>
                              </a:pathLst>
                            </a:cu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reeform 32"/>
                          <wps:cNvSpPr/>
                          <wps:spPr>
                            <a:xfrm rot="2300305" flipV="1">
                              <a:off x="2017464" y="1793142"/>
                              <a:ext cx="45719" cy="85395"/>
                            </a:xfrm>
                            <a:custGeom>
                              <a:avLst/>
                              <a:gdLst>
                                <a:gd name="connsiteX0" fmla="*/ 111125 w 127050"/>
                                <a:gd name="connsiteY0" fmla="*/ 51 h 79426"/>
                                <a:gd name="connsiteX1" fmla="*/ 95250 w 127050"/>
                                <a:gd name="connsiteY1" fmla="*/ 3226 h 79426"/>
                                <a:gd name="connsiteX2" fmla="*/ 82550 w 127050"/>
                                <a:gd name="connsiteY2" fmla="*/ 51 h 79426"/>
                                <a:gd name="connsiteX3" fmla="*/ 44450 w 127050"/>
                                <a:gd name="connsiteY3" fmla="*/ 6401 h 79426"/>
                                <a:gd name="connsiteX4" fmla="*/ 25400 w 127050"/>
                                <a:gd name="connsiteY4" fmla="*/ 12751 h 79426"/>
                                <a:gd name="connsiteX5" fmla="*/ 6350 w 127050"/>
                                <a:gd name="connsiteY5" fmla="*/ 44501 h 79426"/>
                                <a:gd name="connsiteX6" fmla="*/ 0 w 127050"/>
                                <a:gd name="connsiteY6" fmla="*/ 54026 h 79426"/>
                                <a:gd name="connsiteX7" fmla="*/ 12700 w 127050"/>
                                <a:gd name="connsiteY7" fmla="*/ 73076 h 79426"/>
                                <a:gd name="connsiteX8" fmla="*/ 31750 w 127050"/>
                                <a:gd name="connsiteY8" fmla="*/ 79426 h 79426"/>
                                <a:gd name="connsiteX9" fmla="*/ 60325 w 127050"/>
                                <a:gd name="connsiteY9" fmla="*/ 76251 h 79426"/>
                                <a:gd name="connsiteX10" fmla="*/ 73025 w 127050"/>
                                <a:gd name="connsiteY10" fmla="*/ 73076 h 79426"/>
                                <a:gd name="connsiteX11" fmla="*/ 88900 w 127050"/>
                                <a:gd name="connsiteY11" fmla="*/ 69901 h 79426"/>
                                <a:gd name="connsiteX12" fmla="*/ 98425 w 127050"/>
                                <a:gd name="connsiteY12" fmla="*/ 66726 h 79426"/>
                                <a:gd name="connsiteX13" fmla="*/ 120650 w 127050"/>
                                <a:gd name="connsiteY13" fmla="*/ 60376 h 79426"/>
                                <a:gd name="connsiteX14" fmla="*/ 123825 w 127050"/>
                                <a:gd name="connsiteY14" fmla="*/ 28626 h 79426"/>
                                <a:gd name="connsiteX15" fmla="*/ 111125 w 127050"/>
                                <a:gd name="connsiteY15" fmla="*/ 6401 h 79426"/>
                                <a:gd name="connsiteX16" fmla="*/ 111125 w 127050"/>
                                <a:gd name="connsiteY16" fmla="*/ 51 h 79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7050" h="79426">
                                  <a:moveTo>
                                    <a:pt x="111125" y="51"/>
                                  </a:moveTo>
                                  <a:cubicBezTo>
                                    <a:pt x="108479" y="-478"/>
                                    <a:pt x="100646" y="3226"/>
                                    <a:pt x="95250" y="3226"/>
                                  </a:cubicBezTo>
                                  <a:cubicBezTo>
                                    <a:pt x="90886" y="3226"/>
                                    <a:pt x="86905" y="-221"/>
                                    <a:pt x="82550" y="51"/>
                                  </a:cubicBezTo>
                                  <a:cubicBezTo>
                                    <a:pt x="69700" y="854"/>
                                    <a:pt x="56664" y="2330"/>
                                    <a:pt x="44450" y="6401"/>
                                  </a:cubicBezTo>
                                  <a:lnTo>
                                    <a:pt x="25400" y="12751"/>
                                  </a:lnTo>
                                  <a:cubicBezTo>
                                    <a:pt x="15637" y="32277"/>
                                    <a:pt x="21675" y="21513"/>
                                    <a:pt x="6350" y="44501"/>
                                  </a:cubicBezTo>
                                  <a:lnTo>
                                    <a:pt x="0" y="54026"/>
                                  </a:lnTo>
                                  <a:cubicBezTo>
                                    <a:pt x="3160" y="66667"/>
                                    <a:pt x="366" y="67594"/>
                                    <a:pt x="12700" y="73076"/>
                                  </a:cubicBezTo>
                                  <a:cubicBezTo>
                                    <a:pt x="18817" y="75794"/>
                                    <a:pt x="31750" y="79426"/>
                                    <a:pt x="31750" y="79426"/>
                                  </a:cubicBezTo>
                                  <a:cubicBezTo>
                                    <a:pt x="41275" y="78368"/>
                                    <a:pt x="50853" y="77708"/>
                                    <a:pt x="60325" y="76251"/>
                                  </a:cubicBezTo>
                                  <a:cubicBezTo>
                                    <a:pt x="64638" y="75587"/>
                                    <a:pt x="68765" y="74023"/>
                                    <a:pt x="73025" y="73076"/>
                                  </a:cubicBezTo>
                                  <a:cubicBezTo>
                                    <a:pt x="78293" y="71905"/>
                                    <a:pt x="83665" y="71210"/>
                                    <a:pt x="88900" y="69901"/>
                                  </a:cubicBezTo>
                                  <a:cubicBezTo>
                                    <a:pt x="92147" y="69089"/>
                                    <a:pt x="95207" y="67645"/>
                                    <a:pt x="98425" y="66726"/>
                                  </a:cubicBezTo>
                                  <a:cubicBezTo>
                                    <a:pt x="126332" y="58753"/>
                                    <a:pt x="97812" y="67989"/>
                                    <a:pt x="120650" y="60376"/>
                                  </a:cubicBezTo>
                                  <a:cubicBezTo>
                                    <a:pt x="128871" y="35714"/>
                                    <a:pt x="128304" y="48779"/>
                                    <a:pt x="123825" y="28626"/>
                                  </a:cubicBezTo>
                                  <a:cubicBezTo>
                                    <a:pt x="121016" y="15988"/>
                                    <a:pt x="124352" y="10810"/>
                                    <a:pt x="111125" y="6401"/>
                                  </a:cubicBezTo>
                                  <a:cubicBezTo>
                                    <a:pt x="108113" y="5397"/>
                                    <a:pt x="113771" y="580"/>
                                    <a:pt x="111125" y="51"/>
                                  </a:cubicBezTo>
                                  <a:close/>
                                </a:path>
                              </a:pathLst>
                            </a:cu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reeform 33"/>
                          <wps:cNvSpPr/>
                          <wps:spPr>
                            <a:xfrm rot="18304682" flipV="1">
                              <a:off x="1864933" y="410636"/>
                              <a:ext cx="45719" cy="98241"/>
                            </a:xfrm>
                            <a:custGeom>
                              <a:avLst/>
                              <a:gdLst>
                                <a:gd name="connsiteX0" fmla="*/ 111125 w 127050"/>
                                <a:gd name="connsiteY0" fmla="*/ 51 h 79426"/>
                                <a:gd name="connsiteX1" fmla="*/ 95250 w 127050"/>
                                <a:gd name="connsiteY1" fmla="*/ 3226 h 79426"/>
                                <a:gd name="connsiteX2" fmla="*/ 82550 w 127050"/>
                                <a:gd name="connsiteY2" fmla="*/ 51 h 79426"/>
                                <a:gd name="connsiteX3" fmla="*/ 44450 w 127050"/>
                                <a:gd name="connsiteY3" fmla="*/ 6401 h 79426"/>
                                <a:gd name="connsiteX4" fmla="*/ 25400 w 127050"/>
                                <a:gd name="connsiteY4" fmla="*/ 12751 h 79426"/>
                                <a:gd name="connsiteX5" fmla="*/ 6350 w 127050"/>
                                <a:gd name="connsiteY5" fmla="*/ 44501 h 79426"/>
                                <a:gd name="connsiteX6" fmla="*/ 0 w 127050"/>
                                <a:gd name="connsiteY6" fmla="*/ 54026 h 79426"/>
                                <a:gd name="connsiteX7" fmla="*/ 12700 w 127050"/>
                                <a:gd name="connsiteY7" fmla="*/ 73076 h 79426"/>
                                <a:gd name="connsiteX8" fmla="*/ 31750 w 127050"/>
                                <a:gd name="connsiteY8" fmla="*/ 79426 h 79426"/>
                                <a:gd name="connsiteX9" fmla="*/ 60325 w 127050"/>
                                <a:gd name="connsiteY9" fmla="*/ 76251 h 79426"/>
                                <a:gd name="connsiteX10" fmla="*/ 73025 w 127050"/>
                                <a:gd name="connsiteY10" fmla="*/ 73076 h 79426"/>
                                <a:gd name="connsiteX11" fmla="*/ 88900 w 127050"/>
                                <a:gd name="connsiteY11" fmla="*/ 69901 h 79426"/>
                                <a:gd name="connsiteX12" fmla="*/ 98425 w 127050"/>
                                <a:gd name="connsiteY12" fmla="*/ 66726 h 79426"/>
                                <a:gd name="connsiteX13" fmla="*/ 120650 w 127050"/>
                                <a:gd name="connsiteY13" fmla="*/ 60376 h 79426"/>
                                <a:gd name="connsiteX14" fmla="*/ 123825 w 127050"/>
                                <a:gd name="connsiteY14" fmla="*/ 28626 h 79426"/>
                                <a:gd name="connsiteX15" fmla="*/ 111125 w 127050"/>
                                <a:gd name="connsiteY15" fmla="*/ 6401 h 79426"/>
                                <a:gd name="connsiteX16" fmla="*/ 111125 w 127050"/>
                                <a:gd name="connsiteY16" fmla="*/ 51 h 79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7050" h="79426">
                                  <a:moveTo>
                                    <a:pt x="111125" y="51"/>
                                  </a:moveTo>
                                  <a:cubicBezTo>
                                    <a:pt x="108479" y="-478"/>
                                    <a:pt x="100646" y="3226"/>
                                    <a:pt x="95250" y="3226"/>
                                  </a:cubicBezTo>
                                  <a:cubicBezTo>
                                    <a:pt x="90886" y="3226"/>
                                    <a:pt x="86905" y="-221"/>
                                    <a:pt x="82550" y="51"/>
                                  </a:cubicBezTo>
                                  <a:cubicBezTo>
                                    <a:pt x="69700" y="854"/>
                                    <a:pt x="56664" y="2330"/>
                                    <a:pt x="44450" y="6401"/>
                                  </a:cubicBezTo>
                                  <a:lnTo>
                                    <a:pt x="25400" y="12751"/>
                                  </a:lnTo>
                                  <a:cubicBezTo>
                                    <a:pt x="15637" y="32277"/>
                                    <a:pt x="21675" y="21513"/>
                                    <a:pt x="6350" y="44501"/>
                                  </a:cubicBezTo>
                                  <a:lnTo>
                                    <a:pt x="0" y="54026"/>
                                  </a:lnTo>
                                  <a:cubicBezTo>
                                    <a:pt x="3160" y="66667"/>
                                    <a:pt x="366" y="67594"/>
                                    <a:pt x="12700" y="73076"/>
                                  </a:cubicBezTo>
                                  <a:cubicBezTo>
                                    <a:pt x="18817" y="75794"/>
                                    <a:pt x="31750" y="79426"/>
                                    <a:pt x="31750" y="79426"/>
                                  </a:cubicBezTo>
                                  <a:cubicBezTo>
                                    <a:pt x="41275" y="78368"/>
                                    <a:pt x="50853" y="77708"/>
                                    <a:pt x="60325" y="76251"/>
                                  </a:cubicBezTo>
                                  <a:cubicBezTo>
                                    <a:pt x="64638" y="75587"/>
                                    <a:pt x="68765" y="74023"/>
                                    <a:pt x="73025" y="73076"/>
                                  </a:cubicBezTo>
                                  <a:cubicBezTo>
                                    <a:pt x="78293" y="71905"/>
                                    <a:pt x="83665" y="71210"/>
                                    <a:pt x="88900" y="69901"/>
                                  </a:cubicBezTo>
                                  <a:cubicBezTo>
                                    <a:pt x="92147" y="69089"/>
                                    <a:pt x="95207" y="67645"/>
                                    <a:pt x="98425" y="66726"/>
                                  </a:cubicBezTo>
                                  <a:cubicBezTo>
                                    <a:pt x="126332" y="58753"/>
                                    <a:pt x="97812" y="67989"/>
                                    <a:pt x="120650" y="60376"/>
                                  </a:cubicBezTo>
                                  <a:cubicBezTo>
                                    <a:pt x="128871" y="35714"/>
                                    <a:pt x="128304" y="48779"/>
                                    <a:pt x="123825" y="28626"/>
                                  </a:cubicBezTo>
                                  <a:cubicBezTo>
                                    <a:pt x="121016" y="15988"/>
                                    <a:pt x="124352" y="10810"/>
                                    <a:pt x="111125" y="6401"/>
                                  </a:cubicBezTo>
                                  <a:cubicBezTo>
                                    <a:pt x="108113" y="5397"/>
                                    <a:pt x="113771" y="580"/>
                                    <a:pt x="111125" y="51"/>
                                  </a:cubicBezTo>
                                  <a:close/>
                                </a:path>
                              </a:pathLst>
                            </a:cu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16AB8E7" id="Group 16" o:spid="_x0000_s1026" style="width:345.05pt;height:217pt;mso-position-horizontal-relative:char;mso-position-vertical-relative:line" coordorigin="834,4368" coordsize="43823,275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">
                  <v:group id="Group 20" o:spid="_x0000_s1027" style="position:absolute;left:834;top:14432;width:43824;height:17498" coordorigin="834,14432" coordsize="43823,17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PNG image" style="position:absolute;left:834;top:15076;width:14906;height:15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">
                      <v:imagedata r:id="rId17" o:title="PNG image" croptop="10393f" cropbottom="7924f" cropleft="5310f" cropright="15187f"/>
                    </v:shape>
                    <v:shape id="Picture 23" o:spid="_x0000_s1029" type="#_x0000_t75" alt="PNG image" style="position:absolute;left:10722;top:19677;width:17341;height:716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">
                      <v:imagedata r:id="rId18" o:title="PNG image" croptop="18622f" cropbottom="19832f"/>
                    </v:shape>
                    <v:shape id="Picture 25" o:spid="_x0000_s1030" type="#_x0000_t75" alt="PNG image" style="position:absolute;left:29752;top:14908;width:14906;height:15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">
                      <v:imagedata r:id="rId19" o:title="PNG image" croptop="9362f" cropbottom="8094f" cropleft="13634f" cropright="5309f"/>
                    </v:shape>
                    <v:shape id="Picture 28" o:spid="_x0000_s1031" type="#_x0000_t75" alt="PNG image" style="position:absolute;left:17746;top:19299;width:17342;height:760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">
                      <v:imagedata r:id="rId20" o:title="PNG image" croptop="18047f" cropbottom="18737f"/>
                    </v:shape>
                  </v:group>
                  <v:shape id="Freeform 29" o:spid="_x0000_s1032" style="position:absolute;left:5797;top:20581;width:889;height:489;visibility:visible;mso-wrap-style:square;v-text-anchor:middle" coordsize="127050,79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" path="m111125,51c108479,-478,100646,3226,95250,3226,90886,3226,86905,-221,82550,51,69700,854,56664,2330,44450,6401l25400,12751c15637,32277,21675,21513,6350,44501l,54026c3160,66667,366,67594,12700,73076v6117,2718,19050,6350,19050,6350c41275,78368,50853,77708,60325,76251v4313,-664,8440,-2228,12700,-3175c78293,71905,83665,71210,88900,69901v3247,-812,6307,-2256,9525,-3175c126332,58753,97812,67989,120650,60376v8221,-24662,7654,-11597,3175,-31750c121016,15988,124352,10810,111125,6401v-3012,-1004,2646,-5821,,-6350xe" fillcolor="#bfbfbf [2412]" strokecolor="#bfbfbf [2412]" strokeweight="1pt">
                    <v:stroke joinstyle="miter"/>
                    <v:path arrowok="t" o:connecttype="custom" o:connectlocs="77758,31;66650,1986;57763,31;31103,3940;17773,7849;4443,27394;0,33258;8887,44985;22217,48894;42211,46939;51098,44985;62206,43030;68871,41076;84423,37167;86644,17622;77758,3940;77758,31" o:connectangles="0,0,0,0,0,0,0,0,0,0,0,0,0,0,0,0,0"/>
                  </v:shape>
                  <v:shape id="Freeform 30" o:spid="_x0000_s1033" style="position:absolute;left:5097;top:17978;width:889;height:489;visibility:visible;mso-wrap-style:square;v-text-anchor:middle" coordsize="127050,79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" path="m111125,51c108479,-478,100646,3226,95250,3226,90886,3226,86905,-221,82550,51,69700,854,56664,2330,44450,6401l25400,12751c15637,32277,21675,21513,6350,44501l,54026c3160,66667,366,67594,12700,73076v6117,2718,19050,6350,19050,6350c41275,78368,50853,77708,60325,76251v4313,-664,8440,-2228,12700,-3175c78293,71905,83665,71210,88900,69901v3247,-812,6307,-2256,9525,-3175c126332,58753,97812,67989,120650,60376v8221,-24662,7654,-11597,3175,-31750c121016,15988,124352,10810,111125,6401v-3012,-1004,2646,-5821,,-6350xe" fillcolor="#bfbfbf [2412]" strokecolor="#bfbfbf [2412]" strokeweight="1pt">
                    <v:stroke joinstyle="miter"/>
                    <v:path arrowok="t" o:connecttype="custom" o:connectlocs="77758,31;66650,1986;57763,31;31103,3940;17773,7849;4443,27394;0,33258;8887,44985;22217,48894;42211,46939;51098,44985;62206,43030;68871,41076;84423,37167;86644,17622;77758,3940;77758,31" o:connectangles="0,0,0,0,0,0,0,0,0,0,0,0,0,0,0,0,0"/>
                  </v:shape>
                  <v:shape id="Freeform 31" o:spid="_x0000_s1034" style="position:absolute;left:18650;top:17201;width:457;height:854;rotation:-2512546fd;flip:y;visibility:visible;mso-wrap-style:square;v-text-anchor:middle" coordsize="127050,79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" path="m111125,51c108479,-478,100646,3226,95250,3226,90886,3226,86905,-221,82550,51,69700,854,56664,2330,44450,6401l25400,12751c15637,32277,21675,21513,6350,44501l,54026c3160,66667,366,67594,12700,73076v6117,2718,19050,6350,19050,6350c41275,78368,50853,77708,60325,76251v4313,-664,8440,-2228,12700,-3175c78293,71905,83665,71210,88900,69901v3247,-812,6307,-2256,9525,-3175c126332,58753,97812,67989,120650,60376v8221,-24662,7654,-11597,3175,-31750c121016,15988,124352,10810,111125,6401v-3012,-1004,2646,-5821,,-6350xe" fillcolor="#7f7f7f [1612]" strokecolor="#7f7f7f [1612]" strokeweight="1pt">
                    <v:stroke joinstyle="miter"/>
                    <v:path arrowok="t" o:connecttype="custom" o:connectlocs="39988,55;34276,3468;29706,55;15995,6882;9140,13709;2285,47845;0,58086;4570,78568;11425,85395;21708,81981;26278,78568;31991,75154;35418,71741;43416,64913;44558,30777;39988,6882;39988,55" o:connectangles="0,0,0,0,0,0,0,0,0,0,0,0,0,0,0,0,0"/>
                  </v:shape>
                  <v:shape id="Freeform 32" o:spid="_x0000_s1035" style="position:absolute;left:20174;top:17931;width:457;height:854;rotation:-2512546fd;flip:y;visibility:visible;mso-wrap-style:square;v-text-anchor:middle" coordsize="127050,79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" path="m111125,51c108479,-478,100646,3226,95250,3226,90886,3226,86905,-221,82550,51,69700,854,56664,2330,44450,6401l25400,12751c15637,32277,21675,21513,6350,44501l,54026c3160,66667,366,67594,12700,73076v6117,2718,19050,6350,19050,6350c41275,78368,50853,77708,60325,76251v4313,-664,8440,-2228,12700,-3175c78293,71905,83665,71210,88900,69901v3247,-812,6307,-2256,9525,-3175c126332,58753,97812,67989,120650,60376v8221,-24662,7654,-11597,3175,-31750c121016,15988,124352,10810,111125,6401v-3012,-1004,2646,-5821,,-6350xe" fillcolor="#7f7f7f [1612]" strokecolor="#7f7f7f [1612]" strokeweight="1pt">
                    <v:stroke joinstyle="miter"/>
                    <v:path arrowok="t" o:connecttype="custom" o:connectlocs="39988,55;34276,3468;29706,55;15995,6882;9140,13709;2285,47845;0,58086;4570,78568;11425,85395;21708,81981;26278,78568;31991,75154;35418,71741;43416,64913;44558,30777;39988,6882;39988,55" o:connectangles="0,0,0,0,0,0,0,0,0,0,0,0,0,0,0,0,0"/>
                  </v:shape>
                  <v:shape id="Freeform 33" o:spid="_x0000_s1036" style="position:absolute;left:18649;top:4105;width:458;height:983;rotation:3599366fd;flip:y;visibility:visible;mso-wrap-style:square;v-text-anchor:middle" coordsize="127050,79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" path="m111125,51c108479,-478,100646,3226,95250,3226,90886,3226,86905,-221,82550,51,69700,854,56664,2330,44450,6401l25400,12751c15637,32277,21675,21513,6350,44501l,54026c3160,66667,366,67594,12700,73076v6117,2718,19050,6350,19050,6350c41275,78368,50853,77708,60325,76251v4313,-664,8440,-2228,12700,-3175c78293,71905,83665,71210,88900,69901v3247,-812,6307,-2256,9525,-3175c126332,58753,97812,67989,120650,60376v8221,-24662,7654,-11597,3175,-31750c121016,15988,124352,10810,111125,6401v-3012,-1004,2646,-5821,,-6350xe" fillcolor="#7f7f7f [1612]" strokecolor="#7f7f7f [1612]" strokeweight="1pt">
                    <v:stroke joinstyle="miter"/>
                    <v:path arrowok="t" o:connecttype="custom" o:connectlocs="39988,63;34276,3990;29706,63;15995,7917;9140,15772;2285,55043;0,66824;4570,90387;11425,98241;21708,94314;26278,90387;31991,86460;35418,82533;43416,74678;44558,35407;39988,7917;39988,63" o:connectangles="0,0,0,0,0,0,0,0,0,0,0,0,0,0,0,0,0"/>
                  </v:shape>
                  <w10:anchorlock/>
                </v:group>
              </w:pict>
            </mc:Fallback>
          </mc:AlternateContent>
        </w:r>
      </w:del>
    </w:p>
    <w:p w14:paraId="0E9A68BC" w14:textId="77777777" w:rsidR="009C6A1B" w:rsidRPr="00162DFE" w:rsidRDefault="009C6A1B" w:rsidP="00822DB8">
      <w:pPr>
        <w:keepNext/>
        <w:jc w:val="both"/>
        <w:rPr>
          <w:color w:val="000000" w:themeColor="text1"/>
          <w:sz w:val="20"/>
          <w:szCs w:val="20"/>
        </w:rPr>
      </w:pPr>
    </w:p>
    <w:p w14:paraId="7CB7196E" w14:textId="7FF8F636" w:rsidR="00822DB8" w:rsidRPr="00162DFE" w:rsidRDefault="00822DB8" w:rsidP="00822DB8">
      <w:pPr>
        <w:pStyle w:val="Caption"/>
        <w:jc w:val="both"/>
        <w:rPr>
          <w:i w:val="0"/>
          <w:iCs w:val="0"/>
          <w:color w:val="000000" w:themeColor="text1"/>
          <w:sz w:val="20"/>
          <w:szCs w:val="20"/>
        </w:rPr>
      </w:pPr>
      <w:commentRangeStart w:id="154"/>
      <w:r w:rsidRPr="00162DFE">
        <w:rPr>
          <w:b/>
          <w:bCs/>
          <w:i w:val="0"/>
          <w:iCs w:val="0"/>
          <w:color w:val="000000" w:themeColor="text1"/>
          <w:sz w:val="20"/>
          <w:szCs w:val="20"/>
        </w:rPr>
        <w:t xml:space="preserve">Figure </w:t>
      </w:r>
      <w:r w:rsidRPr="00162DFE">
        <w:rPr>
          <w:b/>
          <w:bCs/>
          <w:i w:val="0"/>
          <w:iCs w:val="0"/>
          <w:color w:val="000000" w:themeColor="text1"/>
          <w:sz w:val="20"/>
          <w:szCs w:val="20"/>
        </w:rPr>
        <w:fldChar w:fldCharType="begin"/>
      </w:r>
      <w:r w:rsidRPr="00162DFE">
        <w:rPr>
          <w:b/>
          <w:bCs/>
          <w:i w:val="0"/>
          <w:iCs w:val="0"/>
          <w:color w:val="000000" w:themeColor="text1"/>
          <w:sz w:val="20"/>
          <w:szCs w:val="20"/>
        </w:rPr>
        <w:instrText xml:space="preserve"> SEQ Figure \* ARABIC </w:instrText>
      </w:r>
      <w:r w:rsidRPr="00162DFE">
        <w:rPr>
          <w:b/>
          <w:bCs/>
          <w:i w:val="0"/>
          <w:iCs w:val="0"/>
          <w:color w:val="000000" w:themeColor="text1"/>
          <w:sz w:val="20"/>
          <w:szCs w:val="20"/>
        </w:rPr>
        <w:fldChar w:fldCharType="separate"/>
      </w:r>
      <w:r w:rsidR="00AC205F">
        <w:rPr>
          <w:b/>
          <w:bCs/>
          <w:i w:val="0"/>
          <w:iCs w:val="0"/>
          <w:noProof/>
          <w:color w:val="000000" w:themeColor="text1"/>
          <w:sz w:val="20"/>
          <w:szCs w:val="20"/>
        </w:rPr>
        <w:t>2</w:t>
      </w:r>
      <w:r w:rsidRPr="00162DFE">
        <w:rPr>
          <w:b/>
          <w:bCs/>
          <w:i w:val="0"/>
          <w:iCs w:val="0"/>
          <w:color w:val="000000" w:themeColor="text1"/>
          <w:sz w:val="20"/>
          <w:szCs w:val="20"/>
        </w:rPr>
        <w:fldChar w:fldCharType="end"/>
      </w:r>
      <w:r w:rsidRPr="00162DFE">
        <w:rPr>
          <w:i w:val="0"/>
          <w:iCs w:val="0"/>
          <w:color w:val="000000" w:themeColor="text1"/>
          <w:sz w:val="20"/>
          <w:szCs w:val="20"/>
        </w:rPr>
        <w:t xml:space="preserve">. </w:t>
      </w:r>
      <w:commentRangeEnd w:id="154"/>
      <w:r w:rsidR="002E0064" w:rsidRPr="00162DFE">
        <w:rPr>
          <w:rStyle w:val="CommentReference"/>
          <w:i w:val="0"/>
          <w:iCs w:val="0"/>
          <w:color w:val="auto"/>
          <w:sz w:val="20"/>
          <w:szCs w:val="20"/>
        </w:rPr>
        <w:commentReference w:id="154"/>
      </w:r>
      <w:r w:rsidR="00610545" w:rsidRPr="00162DFE">
        <w:rPr>
          <w:b/>
          <w:bCs/>
          <w:i w:val="0"/>
          <w:iCs w:val="0"/>
          <w:color w:val="000000" w:themeColor="text1"/>
          <w:sz w:val="20"/>
          <w:szCs w:val="20"/>
        </w:rPr>
        <w:t xml:space="preserve">Connectome-wide analyses using </w:t>
      </w:r>
      <w:r w:rsidR="00742EB4" w:rsidRPr="00162DFE">
        <w:rPr>
          <w:b/>
          <w:bCs/>
          <w:i w:val="0"/>
          <w:iCs w:val="0"/>
          <w:color w:val="000000" w:themeColor="text1"/>
          <w:sz w:val="20"/>
          <w:szCs w:val="20"/>
        </w:rPr>
        <w:t>MDMR</w:t>
      </w:r>
      <w:r w:rsidRPr="00162DFE">
        <w:rPr>
          <w:b/>
          <w:bCs/>
          <w:i w:val="0"/>
          <w:iCs w:val="0"/>
          <w:color w:val="000000" w:themeColor="text1"/>
          <w:sz w:val="20"/>
          <w:szCs w:val="20"/>
        </w:rPr>
        <w:t xml:space="preserve"> </w:t>
      </w:r>
      <w:r w:rsidR="00742EB4" w:rsidRPr="00162DFE">
        <w:rPr>
          <w:b/>
          <w:bCs/>
          <w:i w:val="0"/>
          <w:iCs w:val="0"/>
          <w:color w:val="000000" w:themeColor="text1"/>
          <w:sz w:val="20"/>
          <w:szCs w:val="20"/>
        </w:rPr>
        <w:t xml:space="preserve">reveals </w:t>
      </w:r>
      <w:r w:rsidRPr="00162DFE">
        <w:rPr>
          <w:b/>
          <w:bCs/>
          <w:i w:val="0"/>
          <w:iCs w:val="0"/>
          <w:color w:val="000000" w:themeColor="text1"/>
          <w:sz w:val="20"/>
          <w:szCs w:val="20"/>
        </w:rPr>
        <w:t xml:space="preserve">two </w:t>
      </w:r>
      <w:r w:rsidR="002E0064" w:rsidRPr="00162DFE">
        <w:rPr>
          <w:b/>
          <w:bCs/>
          <w:i w:val="0"/>
          <w:iCs w:val="0"/>
          <w:color w:val="000000" w:themeColor="text1"/>
          <w:sz w:val="20"/>
          <w:szCs w:val="20"/>
        </w:rPr>
        <w:t xml:space="preserve">clusters </w:t>
      </w:r>
      <w:r w:rsidR="00742EB4" w:rsidRPr="00162DFE">
        <w:rPr>
          <w:b/>
          <w:bCs/>
          <w:i w:val="0"/>
          <w:iCs w:val="0"/>
          <w:color w:val="000000" w:themeColor="text1"/>
          <w:sz w:val="20"/>
          <w:szCs w:val="20"/>
        </w:rPr>
        <w:t xml:space="preserve">where DD is associated with </w:t>
      </w:r>
      <w:del w:id="155" w:author="Kahini Mehta" w:date="2022-04-29T11:33:00Z">
        <w:r w:rsidR="00742EB4" w:rsidRPr="00162DFE" w:rsidDel="00640656">
          <w:rPr>
            <w:b/>
            <w:bCs/>
            <w:i w:val="0"/>
            <w:iCs w:val="0"/>
            <w:color w:val="000000" w:themeColor="text1"/>
            <w:sz w:val="20"/>
            <w:szCs w:val="20"/>
          </w:rPr>
          <w:delText xml:space="preserve">the </w:delText>
        </w:r>
      </w:del>
      <w:ins w:id="156" w:author="Kahini Mehta" w:date="2022-04-29T11:33:00Z">
        <w:r w:rsidR="00640656">
          <w:rPr>
            <w:b/>
            <w:bCs/>
            <w:i w:val="0"/>
            <w:iCs w:val="0"/>
            <w:color w:val="000000" w:themeColor="text1"/>
            <w:sz w:val="20"/>
            <w:szCs w:val="20"/>
          </w:rPr>
          <w:t>a</w:t>
        </w:r>
        <w:r w:rsidR="00640656" w:rsidRPr="00162DFE">
          <w:rPr>
            <w:b/>
            <w:bCs/>
            <w:i w:val="0"/>
            <w:iCs w:val="0"/>
            <w:color w:val="000000" w:themeColor="text1"/>
            <w:sz w:val="20"/>
            <w:szCs w:val="20"/>
          </w:rPr>
          <w:t xml:space="preserve"> </w:t>
        </w:r>
      </w:ins>
      <w:r w:rsidR="00742EB4" w:rsidRPr="00162DFE">
        <w:rPr>
          <w:b/>
          <w:bCs/>
          <w:i w:val="0"/>
          <w:iCs w:val="0"/>
          <w:color w:val="000000" w:themeColor="text1"/>
          <w:sz w:val="20"/>
          <w:szCs w:val="20"/>
        </w:rPr>
        <w:t>multivariate pattern of functional connectivity</w:t>
      </w:r>
      <w:r w:rsidRPr="00162DFE">
        <w:rPr>
          <w:b/>
          <w:bCs/>
          <w:i w:val="0"/>
          <w:iCs w:val="0"/>
          <w:color w:val="000000" w:themeColor="text1"/>
          <w:sz w:val="20"/>
          <w:szCs w:val="20"/>
        </w:rPr>
        <w:t>.</w:t>
      </w:r>
      <w:r w:rsidRPr="00162DFE">
        <w:rPr>
          <w:i w:val="0"/>
          <w:iCs w:val="0"/>
          <w:color w:val="000000" w:themeColor="text1"/>
          <w:sz w:val="20"/>
          <w:szCs w:val="20"/>
        </w:rPr>
        <w:t xml:space="preserve"> Cortical projection displaying two clusters identified by MDMR</w:t>
      </w:r>
      <w:r w:rsidR="00742EB4" w:rsidRPr="00162DFE">
        <w:rPr>
          <w:i w:val="0"/>
          <w:iCs w:val="0"/>
          <w:color w:val="000000" w:themeColor="text1"/>
          <w:sz w:val="20"/>
          <w:szCs w:val="20"/>
        </w:rPr>
        <w:t xml:space="preserve"> following cluster correction.  </w:t>
      </w:r>
      <w:commentRangeStart w:id="157"/>
      <w:r w:rsidRPr="00162DFE">
        <w:rPr>
          <w:i w:val="0"/>
          <w:iCs w:val="0"/>
          <w:color w:val="000000" w:themeColor="text1"/>
          <w:sz w:val="20"/>
          <w:szCs w:val="20"/>
        </w:rPr>
        <w:t xml:space="preserve">The first cluster is the region at the right temporoparietal </w:t>
      </w:r>
      <w:r w:rsidR="005E2284" w:rsidRPr="005E2284">
        <w:rPr>
          <w:i w:val="0"/>
          <w:iCs w:val="0"/>
          <w:color w:val="000000" w:themeColor="text1"/>
          <w:sz w:val="20"/>
          <w:szCs w:val="20"/>
        </w:rPr>
        <w:t>junction,</w:t>
      </w:r>
      <w:r w:rsidRPr="00162DFE">
        <w:rPr>
          <w:i w:val="0"/>
          <w:iCs w:val="0"/>
          <w:color w:val="000000" w:themeColor="text1"/>
          <w:sz w:val="20"/>
          <w:szCs w:val="20"/>
        </w:rPr>
        <w:t xml:space="preserve"> and the second cluster is the region at left </w:t>
      </w:r>
      <w:r w:rsidR="00A01AFC">
        <w:rPr>
          <w:i w:val="0"/>
          <w:iCs w:val="0"/>
          <w:color w:val="000000" w:themeColor="text1"/>
          <w:sz w:val="20"/>
          <w:szCs w:val="20"/>
        </w:rPr>
        <w:t>dorsomedial prefrontal cortex</w:t>
      </w:r>
      <w:r w:rsidRPr="00162DFE">
        <w:rPr>
          <w:i w:val="0"/>
          <w:iCs w:val="0"/>
          <w:color w:val="000000" w:themeColor="text1"/>
          <w:sz w:val="20"/>
          <w:szCs w:val="20"/>
        </w:rPr>
        <w:t xml:space="preserve">.  </w:t>
      </w:r>
      <w:commentRangeEnd w:id="157"/>
      <w:r w:rsidR="002E0064" w:rsidRPr="00162DFE">
        <w:rPr>
          <w:rStyle w:val="CommentReference"/>
          <w:i w:val="0"/>
          <w:iCs w:val="0"/>
          <w:color w:val="auto"/>
          <w:sz w:val="20"/>
          <w:szCs w:val="20"/>
        </w:rPr>
        <w:commentReference w:id="157"/>
      </w:r>
      <w:r w:rsidRPr="00162DFE">
        <w:rPr>
          <w:i w:val="0"/>
          <w:iCs w:val="0"/>
          <w:color w:val="000000" w:themeColor="text1"/>
          <w:sz w:val="20"/>
          <w:szCs w:val="20"/>
        </w:rPr>
        <w:t>All clusters corrected for multiple comparisons at z&gt;3.09, p&lt;0.05.</w:t>
      </w:r>
    </w:p>
    <w:p w14:paraId="0B77CC46" w14:textId="77777777" w:rsidR="00CC4017" w:rsidRPr="00476B34" w:rsidRDefault="00CC4017" w:rsidP="00822DB8">
      <w:pPr>
        <w:jc w:val="both"/>
        <w:rPr>
          <w:color w:val="000000" w:themeColor="text1"/>
        </w:rPr>
      </w:pPr>
    </w:p>
    <w:p w14:paraId="0DE43E26" w14:textId="52DB63E9" w:rsidR="00CC4017" w:rsidRPr="00476B34" w:rsidRDefault="00822DB8" w:rsidP="00822DB8">
      <w:pPr>
        <w:jc w:val="both"/>
        <w:rPr>
          <w:bCs/>
          <w:i/>
          <w:color w:val="000000" w:themeColor="text1"/>
        </w:rPr>
      </w:pPr>
      <w:r w:rsidRPr="00476B34">
        <w:rPr>
          <w:bCs/>
          <w:i/>
          <w:color w:val="000000" w:themeColor="text1"/>
        </w:rPr>
        <w:t>I</w:t>
      </w:r>
      <w:r w:rsidR="00CC4017" w:rsidRPr="00476B34">
        <w:rPr>
          <w:bCs/>
          <w:i/>
          <w:color w:val="000000" w:themeColor="text1"/>
        </w:rPr>
        <w:t xml:space="preserve">mpulsive choice is related to individual differences in connectivity between </w:t>
      </w:r>
      <w:del w:id="158" w:author="Kahini Mehta" w:date="2022-04-29T11:34:00Z">
        <w:r w:rsidR="00CC4017" w:rsidRPr="00476B34" w:rsidDel="00640656">
          <w:rPr>
            <w:bCs/>
            <w:i/>
            <w:color w:val="000000" w:themeColor="text1"/>
          </w:rPr>
          <w:delText xml:space="preserve">the </w:delText>
        </w:r>
      </w:del>
      <w:r w:rsidR="00CC4017" w:rsidRPr="00476B34">
        <w:rPr>
          <w:bCs/>
          <w:i/>
          <w:color w:val="000000" w:themeColor="text1"/>
        </w:rPr>
        <w:t>attention and default mode networks</w:t>
      </w:r>
    </w:p>
    <w:p w14:paraId="0830EB6F" w14:textId="77777777" w:rsidR="00CC4017" w:rsidRPr="00476B34" w:rsidRDefault="00CC4017" w:rsidP="00822DB8">
      <w:pPr>
        <w:jc w:val="both"/>
        <w:rPr>
          <w:bCs/>
          <w:i/>
          <w:color w:val="000000" w:themeColor="text1"/>
        </w:rPr>
      </w:pPr>
    </w:p>
    <w:p w14:paraId="57C4BA91" w14:textId="0D00937D" w:rsidR="00CC4017" w:rsidRPr="00476B34" w:rsidRDefault="00CC4017" w:rsidP="00822DB8">
      <w:pPr>
        <w:jc w:val="both"/>
        <w:rPr>
          <w:color w:val="000000" w:themeColor="text1"/>
          <w:shd w:val="clear" w:color="auto" w:fill="FFFFFF"/>
        </w:rPr>
      </w:pPr>
      <w:r w:rsidRPr="00476B34">
        <w:rPr>
          <w:bCs/>
          <w:color w:val="000000" w:themeColor="text1"/>
        </w:rPr>
        <w:t xml:space="preserve">As a first step, we evaluated the mean pattern of functional connectivity for each of </w:t>
      </w:r>
      <w:r w:rsidR="002E0064">
        <w:rPr>
          <w:bCs/>
          <w:color w:val="000000" w:themeColor="text1"/>
        </w:rPr>
        <w:t>the</w:t>
      </w:r>
      <w:r w:rsidR="002E0064" w:rsidRPr="00476B34">
        <w:rPr>
          <w:bCs/>
          <w:color w:val="000000" w:themeColor="text1"/>
        </w:rPr>
        <w:t xml:space="preserve"> </w:t>
      </w:r>
      <w:r w:rsidRPr="00476B34">
        <w:rPr>
          <w:bCs/>
          <w:color w:val="000000" w:themeColor="text1"/>
        </w:rPr>
        <w:t xml:space="preserve">clusters identified by MDMR.  Across the entire sample, the </w:t>
      </w:r>
      <w:r w:rsidR="00B8041B">
        <w:rPr>
          <w:bCs/>
          <w:color w:val="000000" w:themeColor="text1"/>
        </w:rPr>
        <w:t>right</w:t>
      </w:r>
      <w:r w:rsidR="00B8041B" w:rsidRPr="00476B34">
        <w:rPr>
          <w:bCs/>
          <w:color w:val="000000" w:themeColor="text1"/>
        </w:rPr>
        <w:t xml:space="preserve"> </w:t>
      </w:r>
      <w:r w:rsidRPr="00476B34">
        <w:rPr>
          <w:bCs/>
          <w:color w:val="000000" w:themeColor="text1"/>
        </w:rPr>
        <w:t>TPJ cluster was strongly connected with regions in the cingulo-opercular network and somatosensory system.  Specifically, these regions included</w:t>
      </w:r>
      <w:r w:rsidRPr="00476B34">
        <w:rPr>
          <w:color w:val="000000" w:themeColor="text1"/>
          <w:shd w:val="clear" w:color="auto" w:fill="FFFFFF"/>
        </w:rPr>
        <w:t xml:space="preserve"> insula and frontal operculum, anterior and middle cingulate cortex, posterior temporal cortex, and </w:t>
      </w:r>
      <w:commentRangeStart w:id="159"/>
      <w:r w:rsidRPr="00476B34">
        <w:rPr>
          <w:color w:val="000000" w:themeColor="text1"/>
          <w:shd w:val="clear" w:color="auto" w:fill="FFFFFF"/>
        </w:rPr>
        <w:t xml:space="preserve">frontal pole </w:t>
      </w:r>
      <w:commentRangeEnd w:id="159"/>
      <w:r w:rsidR="00C31FFB">
        <w:rPr>
          <w:rStyle w:val="CommentReference"/>
        </w:rPr>
        <w:commentReference w:id="159"/>
      </w:r>
      <w:r w:rsidRPr="00476B34">
        <w:rPr>
          <w:color w:val="000000" w:themeColor="text1"/>
          <w:shd w:val="clear" w:color="auto" w:fill="FFFFFF"/>
        </w:rPr>
        <w:t>(</w:t>
      </w:r>
      <w:r w:rsidRPr="00476B34">
        <w:rPr>
          <w:b/>
          <w:color w:val="000000" w:themeColor="text1"/>
          <w:shd w:val="clear" w:color="auto" w:fill="FFFFFF"/>
        </w:rPr>
        <w:t>Figure 3A</w:t>
      </w:r>
      <w:r w:rsidRPr="00476B34">
        <w:rPr>
          <w:color w:val="000000" w:themeColor="text1"/>
          <w:shd w:val="clear" w:color="auto" w:fill="FFFFFF"/>
        </w:rPr>
        <w:t xml:space="preserve">). In contrast, the left </w:t>
      </w:r>
      <w:r w:rsidR="00A01AFC">
        <w:rPr>
          <w:color w:val="000000" w:themeColor="text1"/>
          <w:shd w:val="clear" w:color="auto" w:fill="FFFFFF"/>
        </w:rPr>
        <w:t>dmPFC</w:t>
      </w:r>
      <w:r w:rsidR="00A01AFC" w:rsidRPr="00476B34">
        <w:rPr>
          <w:color w:val="000000" w:themeColor="text1"/>
          <w:shd w:val="clear" w:color="auto" w:fill="FFFFFF"/>
        </w:rPr>
        <w:t xml:space="preserve"> </w:t>
      </w:r>
      <w:r w:rsidRPr="00476B34">
        <w:rPr>
          <w:color w:val="000000" w:themeColor="text1"/>
          <w:shd w:val="clear" w:color="auto" w:fill="FFFFFF"/>
        </w:rPr>
        <w:t xml:space="preserve">seed was strongly connected to other elements of the </w:t>
      </w:r>
      <w:r w:rsidR="0090436F" w:rsidRPr="00476B34">
        <w:rPr>
          <w:color w:val="000000" w:themeColor="text1"/>
          <w:shd w:val="clear" w:color="auto" w:fill="FFFFFF"/>
        </w:rPr>
        <w:t>DMN, including</w:t>
      </w:r>
      <w:r w:rsidRPr="00476B34">
        <w:rPr>
          <w:color w:val="000000" w:themeColor="text1"/>
          <w:shd w:val="clear" w:color="auto" w:fill="FFFFFF"/>
        </w:rPr>
        <w:t xml:space="preserve"> the posterior cingulate cortex, ventromedial prefrontal cortex, and inferior parietal cortex (</w:t>
      </w:r>
      <w:r w:rsidRPr="00476B34">
        <w:rPr>
          <w:b/>
          <w:color w:val="000000" w:themeColor="text1"/>
          <w:shd w:val="clear" w:color="auto" w:fill="FFFFFF"/>
        </w:rPr>
        <w:t>Figure 3B)</w:t>
      </w:r>
      <w:ins w:id="160" w:author="Kahini Mehta" w:date="2022-04-29T11:46:00Z">
        <w:r w:rsidR="008B160A">
          <w:rPr>
            <w:b/>
            <w:color w:val="000000" w:themeColor="text1"/>
            <w:shd w:val="clear" w:color="auto" w:fill="FFFFFF"/>
          </w:rPr>
          <w:t xml:space="preserve"> – would add citations for this</w:t>
        </w:r>
      </w:ins>
      <w:r w:rsidRPr="00476B34">
        <w:rPr>
          <w:color w:val="000000" w:themeColor="text1"/>
          <w:shd w:val="clear" w:color="auto" w:fill="FFFFFF"/>
        </w:rPr>
        <w:t xml:space="preserve">. </w:t>
      </w:r>
    </w:p>
    <w:p w14:paraId="31364430" w14:textId="77777777" w:rsidR="00CC4017" w:rsidRPr="00476B34" w:rsidRDefault="00CC4017" w:rsidP="00822DB8">
      <w:pPr>
        <w:jc w:val="both"/>
        <w:rPr>
          <w:color w:val="000000" w:themeColor="text1"/>
          <w:shd w:val="clear" w:color="auto" w:fill="FFFFFF"/>
        </w:rPr>
      </w:pPr>
    </w:p>
    <w:p w14:paraId="09E2B46A" w14:textId="77777777" w:rsidR="00CC4017" w:rsidRPr="00476B34" w:rsidRDefault="00CC4017" w:rsidP="00822DB8">
      <w:pPr>
        <w:jc w:val="both"/>
        <w:rPr>
          <w:color w:val="000000" w:themeColor="text1"/>
          <w:shd w:val="clear" w:color="auto" w:fill="FFFFFF"/>
        </w:rPr>
      </w:pPr>
    </w:p>
    <w:p w14:paraId="01D11C79" w14:textId="3D1DDFF1" w:rsidR="00822DB8" w:rsidRPr="00476B34" w:rsidRDefault="00002B7D" w:rsidP="00822DB8">
      <w:pPr>
        <w:keepNext/>
        <w:jc w:val="both"/>
        <w:rPr>
          <w:color w:val="000000" w:themeColor="text1"/>
        </w:rPr>
      </w:pPr>
      <w:del w:id="161" w:author="Kahini Mehta" w:date="2022-06-17T12:25:00Z">
        <w:r w:rsidRPr="00476B34" w:rsidDel="0023600B">
          <w:rPr>
            <w:noProof/>
            <w:color w:val="000000" w:themeColor="text1"/>
          </w:rPr>
          <w:lastRenderedPageBreak/>
          <w:drawing>
            <wp:inline distT="0" distB="0" distL="0" distR="0" wp14:anchorId="69820494" wp14:editId="06A4A800">
              <wp:extent cx="6078426" cy="249174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a:extLst>
                          <a:ext uri="{28A0092B-C50C-407E-A947-70E740481C1C}">
                            <a14:useLocalDpi xmlns:a14="http://schemas.microsoft.com/office/drawing/2010/main"/>
                          </a:ext>
                        </a:extLst>
                      </a:blip>
                      <a:srcRect l="5772" t="16455" r="5978" b="19231"/>
                      <a:stretch/>
                    </pic:blipFill>
                    <pic:spPr bwMode="auto">
                      <a:xfrm>
                        <a:off x="0" y="0"/>
                        <a:ext cx="6082934" cy="2493588"/>
                      </a:xfrm>
                      <a:prstGeom prst="rect">
                        <a:avLst/>
                      </a:prstGeom>
                      <a:ln>
                        <a:noFill/>
                      </a:ln>
                      <a:extLst>
                        <a:ext uri="{53640926-AAD7-44D8-BBD7-CCE9431645EC}">
                          <a14:shadowObscured xmlns:a14="http://schemas.microsoft.com/office/drawing/2010/main"/>
                        </a:ext>
                      </a:extLst>
                    </pic:spPr>
                  </pic:pic>
                </a:graphicData>
              </a:graphic>
            </wp:inline>
          </w:drawing>
        </w:r>
      </w:del>
      <w:ins w:id="162" w:author="Kahini Mehta" w:date="2022-06-17T13:17:00Z">
        <w:r w:rsidR="00DF75B4">
          <w:rPr>
            <w:noProof/>
            <w:color w:val="000000" w:themeColor="text1"/>
          </w:rPr>
          <w:drawing>
            <wp:inline distT="0" distB="0" distL="0" distR="0" wp14:anchorId="3E24F6DE" wp14:editId="65ED8605">
              <wp:extent cx="5943600" cy="3964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ins>
    </w:p>
    <w:p w14:paraId="3EB62F1E" w14:textId="1B28222F" w:rsidR="00822DB8" w:rsidRPr="00162DFE" w:rsidRDefault="00822DB8" w:rsidP="00742EB4">
      <w:pPr>
        <w:pStyle w:val="Caption"/>
        <w:contextualSpacing/>
        <w:jc w:val="both"/>
        <w:rPr>
          <w:i w:val="0"/>
          <w:iCs w:val="0"/>
          <w:color w:val="000000" w:themeColor="text1"/>
          <w:sz w:val="20"/>
          <w:szCs w:val="20"/>
        </w:rPr>
      </w:pPr>
      <w:r w:rsidRPr="00162DFE">
        <w:rPr>
          <w:b/>
          <w:bCs/>
          <w:i w:val="0"/>
          <w:iCs w:val="0"/>
          <w:color w:val="000000" w:themeColor="text1"/>
          <w:sz w:val="20"/>
          <w:szCs w:val="20"/>
        </w:rPr>
        <w:t xml:space="preserve">Figure 3. </w:t>
      </w:r>
      <w:r w:rsidR="00742EB4" w:rsidRPr="00162DFE">
        <w:rPr>
          <w:b/>
          <w:bCs/>
          <w:i w:val="0"/>
          <w:iCs w:val="0"/>
          <w:color w:val="000000" w:themeColor="text1"/>
          <w:sz w:val="20"/>
          <w:szCs w:val="20"/>
        </w:rPr>
        <w:t>Mean connectivity of regions related to DD</w:t>
      </w:r>
      <w:r w:rsidR="00447E97" w:rsidRPr="00162DFE">
        <w:rPr>
          <w:b/>
          <w:bCs/>
          <w:i w:val="0"/>
          <w:iCs w:val="0"/>
          <w:color w:val="000000" w:themeColor="text1"/>
          <w:sz w:val="20"/>
          <w:szCs w:val="20"/>
        </w:rPr>
        <w:t>.</w:t>
      </w:r>
      <w:r w:rsidR="00447E97" w:rsidRPr="00162DFE">
        <w:rPr>
          <w:i w:val="0"/>
          <w:iCs w:val="0"/>
          <w:color w:val="000000" w:themeColor="text1"/>
          <w:sz w:val="20"/>
          <w:szCs w:val="20"/>
        </w:rPr>
        <w:t xml:space="preserve"> </w:t>
      </w:r>
      <w:r w:rsidR="00742EB4" w:rsidRPr="00162DFE">
        <w:rPr>
          <w:i w:val="0"/>
          <w:iCs w:val="0"/>
          <w:color w:val="000000" w:themeColor="text1"/>
          <w:sz w:val="20"/>
          <w:szCs w:val="20"/>
        </w:rPr>
        <w:t>Each</w:t>
      </w:r>
      <w:r w:rsidRPr="00162DFE">
        <w:rPr>
          <w:i w:val="0"/>
          <w:iCs w:val="0"/>
          <w:color w:val="000000" w:themeColor="text1"/>
          <w:sz w:val="20"/>
          <w:szCs w:val="20"/>
        </w:rPr>
        <w:t xml:space="preserve"> cluster identified by CWAS (Figure 2) was used as a seed i</w:t>
      </w:r>
      <w:del w:id="163" w:author="Kahini Mehta" w:date="2022-04-29T11:36:00Z">
        <w:r w:rsidRPr="00162DFE" w:rsidDel="008F758B">
          <w:rPr>
            <w:i w:val="0"/>
            <w:iCs w:val="0"/>
            <w:color w:val="000000" w:themeColor="text1"/>
            <w:sz w:val="20"/>
            <w:szCs w:val="20"/>
          </w:rPr>
          <w:delText>n order</w:delText>
        </w:r>
      </w:del>
      <w:r w:rsidRPr="00162DFE">
        <w:rPr>
          <w:i w:val="0"/>
          <w:iCs w:val="0"/>
          <w:color w:val="000000" w:themeColor="text1"/>
          <w:sz w:val="20"/>
          <w:szCs w:val="20"/>
        </w:rPr>
        <w:t xml:space="preserve"> to understand </w:t>
      </w:r>
      <w:r w:rsidR="00742EB4" w:rsidRPr="00162DFE">
        <w:rPr>
          <w:i w:val="0"/>
          <w:iCs w:val="0"/>
          <w:color w:val="000000" w:themeColor="text1"/>
          <w:sz w:val="20"/>
          <w:szCs w:val="20"/>
        </w:rPr>
        <w:t>the connectivity profiles of the regions related to DD</w:t>
      </w:r>
      <w:r w:rsidRPr="00162DFE">
        <w:rPr>
          <w:i w:val="0"/>
          <w:iCs w:val="0"/>
          <w:color w:val="000000" w:themeColor="text1"/>
          <w:sz w:val="20"/>
          <w:szCs w:val="20"/>
        </w:rPr>
        <w:t xml:space="preserve">. </w:t>
      </w:r>
      <w:r w:rsidR="00742EB4" w:rsidRPr="00162DFE">
        <w:rPr>
          <w:i w:val="0"/>
          <w:iCs w:val="0"/>
          <w:color w:val="000000" w:themeColor="text1"/>
          <w:sz w:val="20"/>
          <w:szCs w:val="20"/>
        </w:rPr>
        <w:t>T</w:t>
      </w:r>
      <w:r w:rsidRPr="00162DFE">
        <w:rPr>
          <w:i w:val="0"/>
          <w:iCs w:val="0"/>
          <w:color w:val="000000" w:themeColor="text1"/>
          <w:sz w:val="20"/>
          <w:szCs w:val="20"/>
        </w:rPr>
        <w:t>he right temporal parietal junction (TPJ</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A</w:t>
      </w:r>
      <w:r w:rsidRPr="00162DFE">
        <w:rPr>
          <w:i w:val="0"/>
          <w:iCs w:val="0"/>
          <w:color w:val="000000" w:themeColor="text1"/>
          <w:sz w:val="20"/>
          <w:szCs w:val="20"/>
        </w:rPr>
        <w:t xml:space="preserve">) </w:t>
      </w:r>
      <w:r w:rsidR="00742EB4" w:rsidRPr="00162DFE">
        <w:rPr>
          <w:i w:val="0"/>
          <w:iCs w:val="0"/>
          <w:color w:val="000000" w:themeColor="text1"/>
          <w:sz w:val="20"/>
          <w:szCs w:val="20"/>
        </w:rPr>
        <w:t xml:space="preserve">displayed functional connectivity </w:t>
      </w:r>
      <w:r w:rsidRPr="00162DFE">
        <w:rPr>
          <w:i w:val="0"/>
          <w:iCs w:val="0"/>
          <w:color w:val="000000" w:themeColor="text1"/>
          <w:sz w:val="20"/>
          <w:szCs w:val="20"/>
        </w:rPr>
        <w:t>to</w:t>
      </w:r>
      <w:r w:rsidR="002E0064" w:rsidRPr="00162DFE">
        <w:rPr>
          <w:i w:val="0"/>
          <w:iCs w:val="0"/>
          <w:color w:val="000000" w:themeColor="text1"/>
          <w:sz w:val="20"/>
          <w:szCs w:val="20"/>
        </w:rPr>
        <w:t xml:space="preserve"> regions within the</w:t>
      </w:r>
      <w:r w:rsidRPr="00162DFE">
        <w:rPr>
          <w:i w:val="0"/>
          <w:iCs w:val="0"/>
          <w:color w:val="000000" w:themeColor="text1"/>
          <w:sz w:val="20"/>
          <w:szCs w:val="20"/>
        </w:rPr>
        <w:t xml:space="preserve"> cingulo-opercular </w:t>
      </w:r>
      <w:r w:rsidR="002E0064" w:rsidRPr="00162DFE">
        <w:rPr>
          <w:i w:val="0"/>
          <w:iCs w:val="0"/>
          <w:color w:val="000000" w:themeColor="text1"/>
          <w:sz w:val="20"/>
          <w:szCs w:val="20"/>
        </w:rPr>
        <w:t xml:space="preserve">and </w:t>
      </w:r>
      <w:del w:id="164" w:author="Kahini Mehta" w:date="2022-05-03T11:20:00Z">
        <w:r w:rsidR="002E0064" w:rsidRPr="00162DFE" w:rsidDel="0003538E">
          <w:rPr>
            <w:i w:val="0"/>
            <w:iCs w:val="0"/>
            <w:color w:val="000000" w:themeColor="text1"/>
            <w:sz w:val="20"/>
            <w:szCs w:val="20"/>
          </w:rPr>
          <w:delText xml:space="preserve">sensorimotor </w:delText>
        </w:r>
      </w:del>
      <w:ins w:id="165" w:author="Kahini Mehta" w:date="2022-05-03T11:20:00Z">
        <w:r w:rsidR="0003538E">
          <w:rPr>
            <w:i w:val="0"/>
            <w:iCs w:val="0"/>
            <w:color w:val="000000" w:themeColor="text1"/>
            <w:sz w:val="20"/>
            <w:szCs w:val="20"/>
          </w:rPr>
          <w:t>somatosensory</w:t>
        </w:r>
      </w:ins>
      <w:ins w:id="166" w:author="Kahini Mehta" w:date="2022-05-03T11:26:00Z">
        <w:r w:rsidR="00C57577">
          <w:rPr>
            <w:i w:val="0"/>
            <w:iCs w:val="0"/>
            <w:color w:val="000000" w:themeColor="text1"/>
            <w:sz w:val="20"/>
            <w:szCs w:val="20"/>
          </w:rPr>
          <w:t>/sensorimotor</w:t>
        </w:r>
      </w:ins>
      <w:ins w:id="167" w:author="Kahini Mehta" w:date="2022-05-03T11:20:00Z">
        <w:r w:rsidR="0003538E" w:rsidRPr="00162DFE">
          <w:rPr>
            <w:i w:val="0"/>
            <w:iCs w:val="0"/>
            <w:color w:val="000000" w:themeColor="text1"/>
            <w:sz w:val="20"/>
            <w:szCs w:val="20"/>
          </w:rPr>
          <w:t xml:space="preserve"> </w:t>
        </w:r>
      </w:ins>
      <w:r w:rsidRPr="00162DFE">
        <w:rPr>
          <w:i w:val="0"/>
          <w:iCs w:val="0"/>
          <w:color w:val="000000" w:themeColor="text1"/>
          <w:sz w:val="20"/>
          <w:szCs w:val="20"/>
        </w:rPr>
        <w:t>networks</w:t>
      </w:r>
      <w:r w:rsidR="00742EB4" w:rsidRPr="00162DFE">
        <w:rPr>
          <w:i w:val="0"/>
          <w:iCs w:val="0"/>
          <w:color w:val="000000" w:themeColor="text1"/>
          <w:sz w:val="20"/>
          <w:szCs w:val="20"/>
        </w:rPr>
        <w:t xml:space="preserve">. In </w:t>
      </w:r>
      <w:r w:rsidR="00EA546C" w:rsidRPr="00162DFE">
        <w:rPr>
          <w:i w:val="0"/>
          <w:iCs w:val="0"/>
          <w:color w:val="000000" w:themeColor="text1"/>
          <w:sz w:val="20"/>
          <w:szCs w:val="20"/>
        </w:rPr>
        <w:t>contrast, the</w:t>
      </w:r>
      <w:r w:rsidRPr="00162DFE">
        <w:rPr>
          <w:i w:val="0"/>
          <w:iCs w:val="0"/>
          <w:color w:val="000000" w:themeColor="text1"/>
          <w:sz w:val="20"/>
          <w:szCs w:val="20"/>
        </w:rPr>
        <w:t xml:space="preserve"> left </w:t>
      </w:r>
      <w:r w:rsidR="00A01AFC">
        <w:rPr>
          <w:i w:val="0"/>
          <w:iCs w:val="0"/>
          <w:color w:val="000000" w:themeColor="text1"/>
          <w:sz w:val="20"/>
          <w:szCs w:val="20"/>
        </w:rPr>
        <w:t>dorsomedial prefrontal cluster</w:t>
      </w:r>
      <w:r w:rsidRPr="00162DFE">
        <w:rPr>
          <w:i w:val="0"/>
          <w:iCs w:val="0"/>
          <w:color w:val="000000" w:themeColor="text1"/>
          <w:sz w:val="20"/>
          <w:szCs w:val="20"/>
        </w:rPr>
        <w:t xml:space="preserve"> (</w:t>
      </w:r>
      <w:r w:rsidR="00A01AFC">
        <w:rPr>
          <w:i w:val="0"/>
          <w:iCs w:val="0"/>
          <w:color w:val="000000" w:themeColor="text1"/>
          <w:sz w:val="20"/>
          <w:szCs w:val="20"/>
        </w:rPr>
        <w:t>dmPFC</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B</w:t>
      </w:r>
      <w:r w:rsidR="00F657F5" w:rsidRPr="00162DFE">
        <w:rPr>
          <w:b/>
          <w:bCs/>
          <w:i w:val="0"/>
          <w:iCs w:val="0"/>
          <w:color w:val="000000" w:themeColor="text1"/>
          <w:sz w:val="20"/>
          <w:szCs w:val="20"/>
        </w:rPr>
        <w:t>,</w:t>
      </w:r>
      <w:r w:rsidRPr="00162DFE">
        <w:rPr>
          <w:i w:val="0"/>
          <w:iCs w:val="0"/>
          <w:color w:val="000000" w:themeColor="text1"/>
          <w:sz w:val="20"/>
          <w:szCs w:val="20"/>
        </w:rPr>
        <w:t xml:space="preserve">) </w:t>
      </w:r>
      <w:commentRangeStart w:id="168"/>
      <w:r w:rsidR="00742EB4" w:rsidRPr="00162DFE">
        <w:rPr>
          <w:i w:val="0"/>
          <w:iCs w:val="0"/>
          <w:color w:val="000000" w:themeColor="text1"/>
          <w:sz w:val="20"/>
          <w:szCs w:val="20"/>
        </w:rPr>
        <w:t xml:space="preserve">had robust connectivity to other elements of </w:t>
      </w:r>
      <w:r w:rsidR="00EA546C" w:rsidRPr="00162DFE">
        <w:rPr>
          <w:i w:val="0"/>
          <w:iCs w:val="0"/>
          <w:color w:val="000000" w:themeColor="text1"/>
          <w:sz w:val="20"/>
          <w:szCs w:val="20"/>
        </w:rPr>
        <w:t>the default</w:t>
      </w:r>
      <w:r w:rsidRPr="00162DFE">
        <w:rPr>
          <w:i w:val="0"/>
          <w:iCs w:val="0"/>
          <w:color w:val="000000" w:themeColor="text1"/>
          <w:sz w:val="20"/>
          <w:szCs w:val="20"/>
        </w:rPr>
        <w:t xml:space="preserve"> mode network (DMN</w:t>
      </w:r>
      <w:r w:rsidR="00EA546C" w:rsidRPr="00162DFE">
        <w:rPr>
          <w:i w:val="0"/>
          <w:iCs w:val="0"/>
          <w:color w:val="000000" w:themeColor="text1"/>
          <w:sz w:val="20"/>
          <w:szCs w:val="20"/>
        </w:rPr>
        <w:t>).</w:t>
      </w:r>
      <w:commentRangeEnd w:id="168"/>
      <w:r w:rsidR="0095177A">
        <w:rPr>
          <w:rStyle w:val="CommentReference"/>
          <w:i w:val="0"/>
          <w:iCs w:val="0"/>
          <w:color w:val="auto"/>
        </w:rPr>
        <w:commentReference w:id="168"/>
      </w:r>
    </w:p>
    <w:p w14:paraId="59300B37" w14:textId="3C78D005" w:rsidR="00CC4017" w:rsidRPr="00476B34" w:rsidRDefault="00CC4017" w:rsidP="00822DB8">
      <w:pPr>
        <w:jc w:val="both"/>
        <w:rPr>
          <w:color w:val="000000" w:themeColor="text1"/>
          <w:shd w:val="clear" w:color="auto" w:fill="FFFFFF"/>
        </w:rPr>
      </w:pPr>
    </w:p>
    <w:p w14:paraId="232B2C7A" w14:textId="77777777" w:rsidR="00CC4017" w:rsidRPr="00476B34" w:rsidRDefault="00CC4017" w:rsidP="00822DB8">
      <w:pPr>
        <w:jc w:val="both"/>
        <w:rPr>
          <w:color w:val="000000" w:themeColor="text1"/>
          <w:shd w:val="clear" w:color="auto" w:fill="FFFFFF"/>
        </w:rPr>
      </w:pPr>
    </w:p>
    <w:p w14:paraId="4A560296" w14:textId="1E70B365" w:rsidR="00CC4017" w:rsidRDefault="00CC4017" w:rsidP="00822DB8">
      <w:pPr>
        <w:jc w:val="both"/>
        <w:rPr>
          <w:ins w:id="169" w:author="Kahini Mehta" w:date="2022-06-17T12:34:00Z"/>
          <w:color w:val="000000" w:themeColor="text1"/>
          <w:shd w:val="clear" w:color="auto" w:fill="FFFFFF"/>
        </w:rPr>
      </w:pPr>
      <w:r w:rsidRPr="00476B34">
        <w:rPr>
          <w:color w:val="000000" w:themeColor="text1"/>
          <w:shd w:val="clear" w:color="auto" w:fill="FFFFFF"/>
        </w:rPr>
        <w:t>We next sought to determine how impulsive choice was associated with individual differences in functional connectivity from these seeds identified by MDMR.   First examining the TPJ, we found that impulsive choice was associated with greater connectivity between the TPJ and elements of the dorsal attention network</w:t>
      </w:r>
      <w:r w:rsidR="00F76378">
        <w:rPr>
          <w:color w:val="000000" w:themeColor="text1"/>
          <w:shd w:val="clear" w:color="auto" w:fill="FFFFFF"/>
        </w:rPr>
        <w:t xml:space="preserve"> (DAN)</w:t>
      </w:r>
      <w:r w:rsidRPr="00476B34">
        <w:rPr>
          <w:color w:val="000000" w:themeColor="text1"/>
          <w:shd w:val="clear" w:color="auto" w:fill="FFFFFF"/>
        </w:rPr>
        <w:t xml:space="preserve">, including lateral occipital cortex, superior parietal lobule, and </w:t>
      </w:r>
      <w:ins w:id="170" w:author="Kahini Mehta" w:date="2022-05-03T13:21:00Z">
        <w:r w:rsidR="00290A07">
          <w:rPr>
            <w:color w:val="000000" w:themeColor="text1"/>
            <w:shd w:val="clear" w:color="auto" w:fill="FFFFFF"/>
          </w:rPr>
          <w:t xml:space="preserve">left? </w:t>
        </w:r>
      </w:ins>
      <w:r w:rsidRPr="00476B34">
        <w:rPr>
          <w:color w:val="000000" w:themeColor="text1"/>
          <w:shd w:val="clear" w:color="auto" w:fill="FFFFFF"/>
        </w:rPr>
        <w:t>frontal eye field</w:t>
      </w:r>
      <w:del w:id="171" w:author="Kahini Mehta" w:date="2022-05-03T13:21:00Z">
        <w:r w:rsidRPr="00476B34" w:rsidDel="00290A07">
          <w:rPr>
            <w:color w:val="000000" w:themeColor="text1"/>
            <w:shd w:val="clear" w:color="auto" w:fill="FFFFFF"/>
          </w:rPr>
          <w:delText>s</w:delText>
        </w:r>
      </w:del>
      <w:r w:rsidRPr="00476B34">
        <w:rPr>
          <w:color w:val="000000" w:themeColor="text1"/>
          <w:shd w:val="clear" w:color="auto" w:fill="FFFFFF"/>
        </w:rPr>
        <w:t xml:space="preserve"> (</w:t>
      </w:r>
      <w:r w:rsidRPr="00476B34">
        <w:rPr>
          <w:b/>
          <w:color w:val="000000" w:themeColor="text1"/>
          <w:shd w:val="clear" w:color="auto" w:fill="FFFFFF"/>
        </w:rPr>
        <w:t>Figure 4A</w:t>
      </w:r>
      <w:r w:rsidRPr="00476B34">
        <w:rPr>
          <w:color w:val="000000" w:themeColor="text1"/>
          <w:shd w:val="clear" w:color="auto" w:fill="FFFFFF"/>
        </w:rPr>
        <w:t>)</w:t>
      </w:r>
      <w:ins w:id="172" w:author="Kahini Mehta" w:date="2022-04-29T11:47:00Z">
        <w:r w:rsidR="008B160A">
          <w:rPr>
            <w:color w:val="000000" w:themeColor="text1"/>
            <w:shd w:val="clear" w:color="auto" w:fill="FFFFFF"/>
          </w:rPr>
          <w:t>(cite?)</w:t>
        </w:r>
      </w:ins>
      <w:r w:rsidRPr="00476B34">
        <w:rPr>
          <w:color w:val="000000" w:themeColor="text1"/>
          <w:shd w:val="clear" w:color="auto" w:fill="FFFFFF"/>
        </w:rPr>
        <w:t>. Conversely, we found that greater delay discounting was associated with reduced connectivity between the TPJ and the elements of the DMN, including the ventromedial prefrontal cortex and posterior cingulate</w:t>
      </w:r>
      <w:ins w:id="173" w:author="Kahini Mehta" w:date="2022-04-29T11:48:00Z">
        <w:r w:rsidR="008B160A">
          <w:rPr>
            <w:color w:val="000000" w:themeColor="text1"/>
            <w:shd w:val="clear" w:color="auto" w:fill="FFFFFF"/>
          </w:rPr>
          <w:t xml:space="preserve"> (cite?)</w:t>
        </w:r>
      </w:ins>
      <w:r w:rsidRPr="00476B34">
        <w:rPr>
          <w:color w:val="000000" w:themeColor="text1"/>
          <w:shd w:val="clear" w:color="auto" w:fill="FFFFFF"/>
        </w:rPr>
        <w:t xml:space="preserve">.  </w:t>
      </w:r>
    </w:p>
    <w:p w14:paraId="649EEC4D" w14:textId="42E23AA6" w:rsidR="008B153E" w:rsidRDefault="008B153E" w:rsidP="00822DB8">
      <w:pPr>
        <w:jc w:val="both"/>
        <w:rPr>
          <w:ins w:id="174" w:author="Kahini Mehta" w:date="2022-06-17T12:34:00Z"/>
          <w:color w:val="000000" w:themeColor="text1"/>
          <w:shd w:val="clear" w:color="auto" w:fill="FFFFFF"/>
        </w:rPr>
      </w:pPr>
    </w:p>
    <w:p w14:paraId="7BF0CDD3" w14:textId="60150F3C" w:rsidR="008B153E" w:rsidRDefault="008B153E" w:rsidP="00822DB8">
      <w:pPr>
        <w:jc w:val="both"/>
        <w:rPr>
          <w:ins w:id="175" w:author="Kahini Mehta" w:date="2022-06-17T12:34:00Z"/>
          <w:color w:val="000000" w:themeColor="text1"/>
          <w:shd w:val="clear" w:color="auto" w:fill="FFFFFF"/>
        </w:rPr>
      </w:pPr>
    </w:p>
    <w:p w14:paraId="22F66D1B" w14:textId="0C688952" w:rsidR="008B153E" w:rsidDel="00FA5280" w:rsidRDefault="00DF75B4" w:rsidP="007B5458">
      <w:pPr>
        <w:keepNext/>
        <w:jc w:val="center"/>
        <w:rPr>
          <w:del w:id="176" w:author="Kahini Mehta" w:date="2022-06-17T12:47:00Z"/>
          <w:color w:val="000000" w:themeColor="text1"/>
        </w:rPr>
      </w:pPr>
      <w:ins w:id="177" w:author="Kahini Mehta" w:date="2022-06-17T13:17:00Z">
        <w:r>
          <w:rPr>
            <w:noProof/>
            <w:color w:val="000000" w:themeColor="text1"/>
          </w:rPr>
          <w:lastRenderedPageBreak/>
          <w:drawing>
            <wp:inline distT="0" distB="0" distL="0" distR="0" wp14:anchorId="2168D8BF" wp14:editId="146A0747">
              <wp:extent cx="3711575" cy="2475572"/>
              <wp:effectExtent l="0" t="0" r="0" b="127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4001" cy="2503870"/>
                      </a:xfrm>
                      <a:prstGeom prst="rect">
                        <a:avLst/>
                      </a:prstGeom>
                    </pic:spPr>
                  </pic:pic>
                </a:graphicData>
              </a:graphic>
            </wp:inline>
          </w:drawing>
        </w:r>
      </w:ins>
    </w:p>
    <w:p w14:paraId="14CD7E2B" w14:textId="2A6DF9DC" w:rsidR="00FA5280" w:rsidRDefault="00FA5280" w:rsidP="007B5458">
      <w:pPr>
        <w:jc w:val="center"/>
        <w:rPr>
          <w:ins w:id="178" w:author="Kahini Mehta" w:date="2022-06-17T12:48:00Z"/>
          <w:color w:val="000000" w:themeColor="text1"/>
        </w:rPr>
      </w:pPr>
    </w:p>
    <w:p w14:paraId="58173647" w14:textId="77777777" w:rsidR="00FA5280" w:rsidRPr="00476B34" w:rsidRDefault="00FA5280">
      <w:pPr>
        <w:jc w:val="center"/>
        <w:rPr>
          <w:ins w:id="179" w:author="Kahini Mehta" w:date="2022-06-17T12:48:00Z"/>
          <w:color w:val="000000" w:themeColor="text1"/>
        </w:rPr>
        <w:pPrChange w:id="180" w:author="Kahini Mehta" w:date="2022-06-17T12:48:00Z">
          <w:pPr>
            <w:jc w:val="both"/>
          </w:pPr>
        </w:pPrChange>
      </w:pPr>
    </w:p>
    <w:p w14:paraId="42858960" w14:textId="6EA06D6C" w:rsidR="00822DB8" w:rsidRPr="00476B34" w:rsidRDefault="00F657F5">
      <w:pPr>
        <w:keepNext/>
        <w:jc w:val="center"/>
        <w:rPr>
          <w:color w:val="000000" w:themeColor="text1"/>
        </w:rPr>
        <w:pPrChange w:id="181" w:author="Kahini Mehta" w:date="2022-06-17T12:48:00Z">
          <w:pPr>
            <w:keepNext/>
            <w:jc w:val="both"/>
          </w:pPr>
        </w:pPrChange>
      </w:pPr>
      <w:del w:id="182" w:author="Kahini Mehta" w:date="2022-06-17T12:47:00Z">
        <w:r w:rsidRPr="00476B34" w:rsidDel="008B153E">
          <w:rPr>
            <w:noProof/>
            <w:color w:val="000000" w:themeColor="text1"/>
          </w:rPr>
          <w:delText xml:space="preserve"> </w:delText>
        </w:r>
      </w:del>
      <w:del w:id="183" w:author="Kahini Mehta" w:date="2022-06-17T12:34:00Z">
        <w:r w:rsidR="007D4768" w:rsidRPr="00476B34" w:rsidDel="008B153E">
          <w:rPr>
            <w:noProof/>
            <w:color w:val="000000" w:themeColor="text1"/>
          </w:rPr>
          <w:drawing>
            <wp:inline distT="0" distB="0" distL="0" distR="0" wp14:anchorId="4840232D" wp14:editId="257E7C60">
              <wp:extent cx="6031481" cy="3913632"/>
              <wp:effectExtent l="0" t="0" r="1270" b="0"/>
              <wp:docPr id="27" name="Picture 3" descr="Calendar&#10;&#10;Description automatically generated">
                <a:extLst xmlns:a="http://schemas.openxmlformats.org/drawingml/2006/main">
                  <a:ext uri="{FF2B5EF4-FFF2-40B4-BE49-F238E27FC236}">
                    <a16:creationId xmlns:a16="http://schemas.microsoft.com/office/drawing/2014/main" id="{28BF393B-6752-2140-9316-15737E5DC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Calendar&#10;&#10;Description automatically generated">
                        <a:extLst>
                          <a:ext uri="{FF2B5EF4-FFF2-40B4-BE49-F238E27FC236}">
                            <a16:creationId xmlns:a16="http://schemas.microsoft.com/office/drawing/2014/main" id="{28BF393B-6752-2140-9316-15737E5DC063}"/>
                          </a:ext>
                        </a:extLst>
                      </pic:cNvPr>
                      <pic:cNvPicPr>
                        <a:picLocks noChangeAspect="1"/>
                      </pic:cNvPicPr>
                    </pic:nvPicPr>
                    <pic:blipFill rotWithShape="1">
                      <a:blip r:embed="rId24">
                        <a:extLst>
                          <a:ext uri="{28A0092B-C50C-407E-A947-70E740481C1C}">
                            <a14:useLocalDpi xmlns:a14="http://schemas.microsoft.com/office/drawing/2010/main"/>
                          </a:ext>
                        </a:extLst>
                      </a:blip>
                      <a:srcRect/>
                      <a:stretch/>
                    </pic:blipFill>
                    <pic:spPr bwMode="auto">
                      <a:xfrm>
                        <a:off x="0" y="0"/>
                        <a:ext cx="6038271" cy="3918038"/>
                      </a:xfrm>
                      <a:prstGeom prst="rect">
                        <a:avLst/>
                      </a:prstGeom>
                      <a:ln>
                        <a:noFill/>
                      </a:ln>
                      <a:extLst>
                        <a:ext uri="{53640926-AAD7-44D8-BBD7-CCE9431645EC}">
                          <a14:shadowObscured xmlns:a14="http://schemas.microsoft.com/office/drawing/2010/main"/>
                        </a:ext>
                      </a:extLst>
                    </pic:spPr>
                  </pic:pic>
                </a:graphicData>
              </a:graphic>
            </wp:inline>
          </w:drawing>
        </w:r>
      </w:del>
      <w:ins w:id="184" w:author="Kahini Mehta" w:date="2022-06-17T12:47:00Z">
        <w:r w:rsidR="008B153E">
          <w:rPr>
            <w:noProof/>
            <w:color w:val="000000" w:themeColor="text1"/>
          </w:rPr>
          <w:drawing>
            <wp:inline distT="0" distB="0" distL="0" distR="0" wp14:anchorId="4890E892" wp14:editId="18F4A3B0">
              <wp:extent cx="3633470" cy="1833258"/>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2699" cy="1878278"/>
                      </a:xfrm>
                      <a:prstGeom prst="rect">
                        <a:avLst/>
                      </a:prstGeom>
                    </pic:spPr>
                  </pic:pic>
                </a:graphicData>
              </a:graphic>
            </wp:inline>
          </w:drawing>
        </w:r>
      </w:ins>
    </w:p>
    <w:p w14:paraId="78A7255D" w14:textId="16023877" w:rsidR="00822DB8" w:rsidRPr="00162DFE" w:rsidRDefault="00822DB8" w:rsidP="00F76378">
      <w:pPr>
        <w:pStyle w:val="Caption"/>
        <w:contextualSpacing/>
        <w:jc w:val="both"/>
        <w:rPr>
          <w:i w:val="0"/>
          <w:iCs w:val="0"/>
          <w:color w:val="000000" w:themeColor="text1"/>
          <w:sz w:val="20"/>
          <w:szCs w:val="20"/>
        </w:rPr>
      </w:pPr>
      <w:r w:rsidRPr="00162DFE">
        <w:rPr>
          <w:b/>
          <w:bCs/>
          <w:color w:val="000000" w:themeColor="text1"/>
          <w:sz w:val="20"/>
          <w:szCs w:val="20"/>
        </w:rPr>
        <w:t xml:space="preserve">Figure 4. </w:t>
      </w:r>
      <w:r w:rsidR="00CE34C5">
        <w:rPr>
          <w:b/>
          <w:bCs/>
          <w:i w:val="0"/>
          <w:iCs w:val="0"/>
          <w:color w:val="000000" w:themeColor="text1"/>
          <w:sz w:val="20"/>
          <w:szCs w:val="20"/>
        </w:rPr>
        <w:t xml:space="preserve">Follow-up analyses reveal that individual differences in delay discounting </w:t>
      </w:r>
      <w:r w:rsidR="002C118D">
        <w:rPr>
          <w:b/>
          <w:bCs/>
          <w:i w:val="0"/>
          <w:iCs w:val="0"/>
          <w:color w:val="000000" w:themeColor="text1"/>
          <w:sz w:val="20"/>
          <w:szCs w:val="20"/>
        </w:rPr>
        <w:t>are</w:t>
      </w:r>
      <w:r w:rsidR="00CE34C5">
        <w:rPr>
          <w:b/>
          <w:bCs/>
          <w:i w:val="0"/>
          <w:iCs w:val="0"/>
          <w:color w:val="000000" w:themeColor="text1"/>
          <w:sz w:val="20"/>
          <w:szCs w:val="20"/>
        </w:rPr>
        <w:t xml:space="preserve"> associated with functional connectivity between attention and default mode networks.  </w:t>
      </w:r>
      <w:r w:rsidR="00CE34C5">
        <w:rPr>
          <w:i w:val="0"/>
          <w:iCs w:val="0"/>
          <w:color w:val="000000" w:themeColor="text1"/>
          <w:sz w:val="20"/>
          <w:szCs w:val="20"/>
        </w:rPr>
        <w:t>Having identified two clusters where multivariate patterns of functional connectivity are related to DD, we conducted seed-based analyses to understand what differences drove these results. Follow-up analyses using the TPJ cluster as a seed (</w:t>
      </w:r>
      <w:r w:rsidR="00CE34C5">
        <w:rPr>
          <w:b/>
          <w:bCs/>
          <w:i w:val="0"/>
          <w:iCs w:val="0"/>
          <w:color w:val="000000" w:themeColor="text1"/>
          <w:sz w:val="20"/>
          <w:szCs w:val="20"/>
        </w:rPr>
        <w:t>A</w:t>
      </w:r>
      <w:r w:rsidR="00CE34C5">
        <w:rPr>
          <w:i w:val="0"/>
          <w:iCs w:val="0"/>
          <w:color w:val="000000" w:themeColor="text1"/>
          <w:sz w:val="20"/>
          <w:szCs w:val="20"/>
        </w:rPr>
        <w:t xml:space="preserve">) revealed that greater discount rate was associated with increased connectivity between the TPJ and regions within the dorsal attention network (red), as well as decreased connectivity with major hubs of the default mode </w:t>
      </w:r>
      <w:ins w:id="185" w:author="Kahini Mehta" w:date="2022-04-29T11:50:00Z">
        <w:r w:rsidR="008B160A">
          <w:rPr>
            <w:i w:val="0"/>
            <w:iCs w:val="0"/>
            <w:color w:val="000000" w:themeColor="text1"/>
            <w:sz w:val="20"/>
            <w:szCs w:val="20"/>
          </w:rPr>
          <w:t xml:space="preserve">network </w:t>
        </w:r>
      </w:ins>
      <w:r w:rsidR="00CE34C5">
        <w:rPr>
          <w:i w:val="0"/>
          <w:iCs w:val="0"/>
          <w:color w:val="000000" w:themeColor="text1"/>
          <w:sz w:val="20"/>
          <w:szCs w:val="20"/>
        </w:rPr>
        <w:t xml:space="preserve">(ventromedial prefrontal cortex and posterior cingulate cortex; blue). Similar follow up analyses </w:t>
      </w:r>
      <w:r w:rsidR="00A01AFC">
        <w:rPr>
          <w:i w:val="0"/>
          <w:iCs w:val="0"/>
          <w:color w:val="000000" w:themeColor="text1"/>
          <w:sz w:val="20"/>
          <w:szCs w:val="20"/>
        </w:rPr>
        <w:t>from the dorsomedial PFC (</w:t>
      </w:r>
      <w:r w:rsidR="00A01AFC">
        <w:rPr>
          <w:b/>
          <w:bCs/>
          <w:i w:val="0"/>
          <w:iCs w:val="0"/>
          <w:color w:val="000000" w:themeColor="text1"/>
          <w:sz w:val="20"/>
          <w:szCs w:val="20"/>
        </w:rPr>
        <w:t>B</w:t>
      </w:r>
      <w:r w:rsidR="00A01AFC">
        <w:rPr>
          <w:i w:val="0"/>
          <w:iCs w:val="0"/>
          <w:color w:val="000000" w:themeColor="text1"/>
          <w:sz w:val="20"/>
          <w:szCs w:val="20"/>
        </w:rPr>
        <w:t xml:space="preserve">) revealed that increased discount rate was associated with increased connectivity with other elements of the default mode network (red) and diminished connectivity with elements of the ventral </w:t>
      </w:r>
      <w:commentRangeStart w:id="186"/>
      <w:r w:rsidR="00A01AFC">
        <w:rPr>
          <w:i w:val="0"/>
          <w:iCs w:val="0"/>
          <w:color w:val="000000" w:themeColor="text1"/>
          <w:sz w:val="20"/>
          <w:szCs w:val="20"/>
        </w:rPr>
        <w:t>attention network. Maps</w:t>
      </w:r>
      <w:r w:rsidR="00F76378">
        <w:rPr>
          <w:i w:val="0"/>
          <w:iCs w:val="0"/>
          <w:color w:val="000000" w:themeColor="text1"/>
          <w:sz w:val="20"/>
          <w:szCs w:val="20"/>
        </w:rPr>
        <w:t xml:space="preserve"> represent feature importance driving MDMR rather than independent statistical tests; </w:t>
      </w:r>
      <w:r w:rsidRPr="00162DFE">
        <w:rPr>
          <w:i w:val="0"/>
          <w:iCs w:val="0"/>
          <w:color w:val="000000" w:themeColor="text1"/>
          <w:sz w:val="20"/>
          <w:szCs w:val="20"/>
        </w:rPr>
        <w:t>maps are FDR corrected at z&gt;1.64, P&lt;0.01.</w:t>
      </w:r>
      <w:commentRangeEnd w:id="186"/>
      <w:r w:rsidR="00F76378">
        <w:rPr>
          <w:rStyle w:val="CommentReference"/>
          <w:i w:val="0"/>
          <w:iCs w:val="0"/>
          <w:color w:val="auto"/>
        </w:rPr>
        <w:commentReference w:id="186"/>
      </w:r>
      <w:ins w:id="187" w:author="Kahini Mehta" w:date="2022-05-03T13:45:00Z">
        <w:r w:rsidR="0095177A">
          <w:rPr>
            <w:i w:val="0"/>
            <w:iCs w:val="0"/>
            <w:color w:val="000000" w:themeColor="text1"/>
            <w:sz w:val="20"/>
            <w:szCs w:val="20"/>
          </w:rPr>
          <w:t xml:space="preserve"> Should I be replicating the graphs? </w:t>
        </w:r>
      </w:ins>
    </w:p>
    <w:p w14:paraId="1B838FC9" w14:textId="77777777" w:rsidR="00CC4017" w:rsidRPr="00476B34" w:rsidRDefault="00CC4017" w:rsidP="00822DB8">
      <w:pPr>
        <w:jc w:val="both"/>
        <w:rPr>
          <w:color w:val="000000" w:themeColor="text1"/>
          <w:shd w:val="clear" w:color="auto" w:fill="FFFFFF"/>
        </w:rPr>
      </w:pPr>
    </w:p>
    <w:p w14:paraId="212FD562" w14:textId="5F0F3898" w:rsidR="00CC4017" w:rsidRPr="00476B34" w:rsidRDefault="00CC4017" w:rsidP="00822DB8">
      <w:pPr>
        <w:jc w:val="both"/>
        <w:rPr>
          <w:color w:val="000000" w:themeColor="text1"/>
          <w:shd w:val="clear" w:color="auto" w:fill="FFFFFF"/>
        </w:rPr>
      </w:pPr>
      <w:r w:rsidRPr="00476B34">
        <w:rPr>
          <w:color w:val="000000" w:themeColor="text1"/>
          <w:shd w:val="clear" w:color="auto" w:fill="FFFFFF"/>
        </w:rPr>
        <w:t xml:space="preserve">Analysis of the cluster within the left </w:t>
      </w:r>
      <w:r w:rsidR="00F76378">
        <w:rPr>
          <w:color w:val="000000" w:themeColor="text1"/>
          <w:shd w:val="clear" w:color="auto" w:fill="FFFFFF"/>
        </w:rPr>
        <w:t xml:space="preserve">dmPFC </w:t>
      </w:r>
      <w:r w:rsidRPr="00476B34">
        <w:rPr>
          <w:color w:val="000000" w:themeColor="text1"/>
          <w:shd w:val="clear" w:color="auto" w:fill="FFFFFF"/>
        </w:rPr>
        <w:t>(</w:t>
      </w:r>
      <w:r w:rsidRPr="00476B34">
        <w:rPr>
          <w:b/>
          <w:color w:val="000000" w:themeColor="text1"/>
          <w:shd w:val="clear" w:color="auto" w:fill="FFFFFF"/>
        </w:rPr>
        <w:t>Figure 4B</w:t>
      </w:r>
      <w:r w:rsidR="00F76378">
        <w:rPr>
          <w:color w:val="000000" w:themeColor="text1"/>
          <w:shd w:val="clear" w:color="auto" w:fill="FFFFFF"/>
        </w:rPr>
        <w:t>) revealed that DD</w:t>
      </w:r>
      <w:r w:rsidRPr="00476B34">
        <w:rPr>
          <w:color w:val="000000" w:themeColor="text1"/>
          <w:shd w:val="clear" w:color="auto" w:fill="FFFFFF"/>
        </w:rPr>
        <w:t xml:space="preserve"> was positively associated with increased connectivity between the </w:t>
      </w:r>
      <w:r w:rsidR="00F76378">
        <w:rPr>
          <w:color w:val="000000" w:themeColor="text1"/>
          <w:shd w:val="clear" w:color="auto" w:fill="FFFFFF"/>
        </w:rPr>
        <w:t>dmPFC</w:t>
      </w:r>
      <w:r w:rsidR="00F76378" w:rsidRPr="00476B34">
        <w:rPr>
          <w:color w:val="000000" w:themeColor="text1"/>
          <w:shd w:val="clear" w:color="auto" w:fill="FFFFFF"/>
        </w:rPr>
        <w:t xml:space="preserve"> </w:t>
      </w:r>
      <w:r w:rsidRPr="00476B34">
        <w:rPr>
          <w:color w:val="000000" w:themeColor="text1"/>
          <w:shd w:val="clear" w:color="auto" w:fill="FFFFFF"/>
        </w:rPr>
        <w:t xml:space="preserve">and elements of DMN including the </w:t>
      </w:r>
      <w:commentRangeStart w:id="188"/>
      <w:r w:rsidRPr="00476B34">
        <w:rPr>
          <w:color w:val="000000" w:themeColor="text1"/>
          <w:shd w:val="clear" w:color="auto" w:fill="FFFFFF"/>
        </w:rPr>
        <w:t xml:space="preserve">bilateral posterior </w:t>
      </w:r>
      <w:r w:rsidR="00432BD5" w:rsidRPr="00476B34">
        <w:rPr>
          <w:color w:val="000000" w:themeColor="text1"/>
          <w:shd w:val="clear" w:color="auto" w:fill="FFFFFF"/>
        </w:rPr>
        <w:t>cingulate</w:t>
      </w:r>
      <w:commentRangeEnd w:id="188"/>
      <w:r w:rsidR="00E2542B">
        <w:rPr>
          <w:rStyle w:val="CommentReference"/>
        </w:rPr>
        <w:commentReference w:id="188"/>
      </w:r>
      <w:r w:rsidR="00432BD5" w:rsidRPr="00476B34">
        <w:rPr>
          <w:color w:val="000000" w:themeColor="text1"/>
          <w:shd w:val="clear" w:color="auto" w:fill="FFFFFF"/>
        </w:rPr>
        <w:t xml:space="preserve">, </w:t>
      </w:r>
      <w:commentRangeStart w:id="189"/>
      <w:r w:rsidR="00432BD5" w:rsidRPr="00476B34">
        <w:rPr>
          <w:color w:val="000000" w:themeColor="text1"/>
          <w:shd w:val="clear" w:color="auto" w:fill="FFFFFF"/>
        </w:rPr>
        <w:t>left</w:t>
      </w:r>
      <w:r w:rsidRPr="00476B34">
        <w:rPr>
          <w:color w:val="000000" w:themeColor="text1"/>
          <w:shd w:val="clear" w:color="auto" w:fill="FFFFFF"/>
        </w:rPr>
        <w:t xml:space="preserve"> orbital frontal cortex, </w:t>
      </w:r>
      <w:commentRangeEnd w:id="189"/>
      <w:r w:rsidR="00C3425C">
        <w:rPr>
          <w:rStyle w:val="CommentReference"/>
        </w:rPr>
        <w:commentReference w:id="189"/>
      </w:r>
      <w:r w:rsidRPr="00476B34">
        <w:rPr>
          <w:color w:val="000000" w:themeColor="text1"/>
          <w:shd w:val="clear" w:color="auto" w:fill="FFFFFF"/>
        </w:rPr>
        <w:t xml:space="preserve">and left lateral temporal cortex.  In contrast, impulsive choice was associated with reduced connectivity between the </w:t>
      </w:r>
      <w:r w:rsidR="00F76378">
        <w:rPr>
          <w:color w:val="000000" w:themeColor="text1"/>
          <w:shd w:val="clear" w:color="auto" w:fill="FFFFFF"/>
        </w:rPr>
        <w:t>dmPFC</w:t>
      </w:r>
      <w:r w:rsidR="00F76378" w:rsidRPr="00476B34">
        <w:rPr>
          <w:color w:val="000000" w:themeColor="text1"/>
          <w:shd w:val="clear" w:color="auto" w:fill="FFFFFF"/>
        </w:rPr>
        <w:t xml:space="preserve"> </w:t>
      </w:r>
      <w:r w:rsidRPr="00476B34">
        <w:rPr>
          <w:color w:val="000000" w:themeColor="text1"/>
          <w:shd w:val="clear" w:color="auto" w:fill="FFFFFF"/>
        </w:rPr>
        <w:t>and</w:t>
      </w:r>
      <w:r w:rsidR="00F76378">
        <w:rPr>
          <w:color w:val="000000" w:themeColor="text1"/>
          <w:shd w:val="clear" w:color="auto" w:fill="FFFFFF"/>
        </w:rPr>
        <w:t xml:space="preserve"> regions within the ventral attention network (VAN), including the </w:t>
      </w:r>
      <w:r w:rsidRPr="00476B34">
        <w:rPr>
          <w:color w:val="000000" w:themeColor="text1"/>
          <w:shd w:val="clear" w:color="auto" w:fill="FFFFFF"/>
        </w:rPr>
        <w:t xml:space="preserve">anterior insula, anterior cingulate, and TPJ. Together these results emphasize that impulsive choice in adolescence is associated with systematic alterations between </w:t>
      </w:r>
      <w:r w:rsidR="00F76378">
        <w:rPr>
          <w:color w:val="000000" w:themeColor="text1"/>
          <w:shd w:val="clear" w:color="auto" w:fill="FFFFFF"/>
        </w:rPr>
        <w:t xml:space="preserve">the </w:t>
      </w:r>
      <w:r w:rsidRPr="00476B34">
        <w:rPr>
          <w:color w:val="000000" w:themeColor="text1"/>
          <w:shd w:val="clear" w:color="auto" w:fill="FFFFFF"/>
        </w:rPr>
        <w:t>default mode</w:t>
      </w:r>
      <w:r w:rsidR="00F76378">
        <w:rPr>
          <w:color w:val="000000" w:themeColor="text1"/>
          <w:shd w:val="clear" w:color="auto" w:fill="FFFFFF"/>
        </w:rPr>
        <w:t xml:space="preserve"> and attention networks such as the DAN and VAN</w:t>
      </w:r>
      <w:r w:rsidRPr="00476B34">
        <w:rPr>
          <w:color w:val="000000" w:themeColor="text1"/>
          <w:shd w:val="clear" w:color="auto" w:fill="FFFFFF"/>
        </w:rPr>
        <w:t>.</w:t>
      </w:r>
      <w:ins w:id="190" w:author="Kahini Mehta" w:date="2022-05-03T13:42:00Z">
        <w:r w:rsidR="00BB0A93">
          <w:rPr>
            <w:color w:val="000000" w:themeColor="text1"/>
            <w:shd w:val="clear" w:color="auto" w:fill="FFFFFF"/>
          </w:rPr>
          <w:t xml:space="preserve"> – Not sure if all the anticorrelated parts were labelled? </w:t>
        </w:r>
      </w:ins>
    </w:p>
    <w:p w14:paraId="455CFE9C" w14:textId="77777777" w:rsidR="00CC4017" w:rsidRPr="00476B34" w:rsidRDefault="00CC4017" w:rsidP="00822DB8">
      <w:pPr>
        <w:jc w:val="both"/>
        <w:rPr>
          <w:color w:val="000000" w:themeColor="text1"/>
          <w:shd w:val="clear" w:color="auto" w:fill="FFFFFF"/>
        </w:rPr>
      </w:pPr>
    </w:p>
    <w:p w14:paraId="1BA077BF" w14:textId="7747E8CE" w:rsidR="00CC4017" w:rsidRDefault="00CC4017" w:rsidP="00822DB8">
      <w:pPr>
        <w:jc w:val="both"/>
        <w:rPr>
          <w:i/>
          <w:color w:val="000000" w:themeColor="text1"/>
          <w:shd w:val="clear" w:color="auto" w:fill="FFFFFF"/>
        </w:rPr>
      </w:pPr>
      <w:commentRangeStart w:id="191"/>
      <w:r w:rsidRPr="00476B34">
        <w:rPr>
          <w:i/>
          <w:color w:val="000000" w:themeColor="text1"/>
          <w:shd w:val="clear" w:color="auto" w:fill="FFFFFF"/>
        </w:rPr>
        <w:t xml:space="preserve">Sensitivity analyses provide </w:t>
      </w:r>
      <w:r w:rsidR="00727E49">
        <w:rPr>
          <w:i/>
          <w:color w:val="000000" w:themeColor="text1"/>
          <w:shd w:val="clear" w:color="auto" w:fill="FFFFFF"/>
        </w:rPr>
        <w:t xml:space="preserve">broadly </w:t>
      </w:r>
      <w:r w:rsidRPr="00476B34">
        <w:rPr>
          <w:i/>
          <w:color w:val="000000" w:themeColor="text1"/>
          <w:shd w:val="clear" w:color="auto" w:fill="FFFFFF"/>
        </w:rPr>
        <w:t>convergent results</w:t>
      </w:r>
      <w:commentRangeEnd w:id="191"/>
      <w:r w:rsidR="00727E49">
        <w:rPr>
          <w:rStyle w:val="CommentReference"/>
        </w:rPr>
        <w:commentReference w:id="191"/>
      </w:r>
    </w:p>
    <w:p w14:paraId="034F6297" w14:textId="77777777" w:rsidR="002E0064" w:rsidRPr="00476B34" w:rsidRDefault="002E0064" w:rsidP="00822DB8">
      <w:pPr>
        <w:jc w:val="both"/>
        <w:rPr>
          <w:i/>
          <w:color w:val="000000" w:themeColor="text1"/>
          <w:shd w:val="clear" w:color="auto" w:fill="FFFFFF"/>
        </w:rPr>
      </w:pPr>
    </w:p>
    <w:p w14:paraId="44E4829E" w14:textId="5777D271" w:rsidR="00727E49" w:rsidRPr="00476B34" w:rsidRDefault="005E0BB6" w:rsidP="00727E49">
      <w:pPr>
        <w:jc w:val="both"/>
        <w:rPr>
          <w:color w:val="000000" w:themeColor="text1"/>
        </w:rPr>
      </w:pPr>
      <w:r w:rsidRPr="00476B34">
        <w:rPr>
          <w:color w:val="000000" w:themeColor="text1"/>
        </w:rPr>
        <w:t xml:space="preserve">As a final step, we conducted </w:t>
      </w:r>
      <w:r w:rsidR="00F76378">
        <w:rPr>
          <w:color w:val="000000" w:themeColor="text1"/>
        </w:rPr>
        <w:t>two</w:t>
      </w:r>
      <w:r w:rsidR="00F76378" w:rsidRPr="00476B34">
        <w:rPr>
          <w:color w:val="000000" w:themeColor="text1"/>
        </w:rPr>
        <w:t xml:space="preserve"> </w:t>
      </w:r>
      <w:r w:rsidR="00CC4017" w:rsidRPr="00476B34">
        <w:rPr>
          <w:color w:val="000000" w:themeColor="text1"/>
        </w:rPr>
        <w:t xml:space="preserve">sensitivity analyses </w:t>
      </w:r>
      <w:del w:id="192" w:author="Kahini Mehta" w:date="2022-04-29T12:06:00Z">
        <w:r w:rsidRPr="00476B34" w:rsidDel="00C3425C">
          <w:rPr>
            <w:color w:val="000000" w:themeColor="text1"/>
          </w:rPr>
          <w:delText>in order to</w:delText>
        </w:r>
      </w:del>
      <w:ins w:id="193" w:author="Kahini Mehta" w:date="2022-04-29T12:06:00Z">
        <w:r w:rsidR="00C3425C" w:rsidRPr="00476B34">
          <w:rPr>
            <w:color w:val="000000" w:themeColor="text1"/>
          </w:rPr>
          <w:t>to</w:t>
        </w:r>
      </w:ins>
      <w:r w:rsidR="00CC4017" w:rsidRPr="00476B34">
        <w:rPr>
          <w:color w:val="000000" w:themeColor="text1"/>
        </w:rPr>
        <w:t xml:space="preserve"> evaluate potentially confounding variables.</w:t>
      </w:r>
      <w:r w:rsidR="006A210A" w:rsidRPr="00476B34">
        <w:rPr>
          <w:color w:val="000000" w:themeColor="text1"/>
        </w:rPr>
        <w:t xml:space="preserve"> </w:t>
      </w:r>
      <w:r w:rsidR="00727E49">
        <w:rPr>
          <w:color w:val="000000" w:themeColor="text1"/>
        </w:rPr>
        <w:t xml:space="preserve">First, we included </w:t>
      </w:r>
      <w:r w:rsidR="00E60BBC" w:rsidRPr="00476B34">
        <w:rPr>
          <w:color w:val="000000" w:themeColor="text1"/>
          <w:shd w:val="clear" w:color="auto" w:fill="FFFFFF"/>
        </w:rPr>
        <w:t>maternal education, a proxy of socioeconomic status</w:t>
      </w:r>
      <w:r w:rsidR="00727E49">
        <w:rPr>
          <w:color w:val="000000" w:themeColor="text1"/>
          <w:shd w:val="clear" w:color="auto" w:fill="FFFFFF"/>
        </w:rPr>
        <w:t>,</w:t>
      </w:r>
      <w:r w:rsidR="00EA546C" w:rsidRPr="00476B34">
        <w:rPr>
          <w:color w:val="000000" w:themeColor="text1"/>
        </w:rPr>
        <w:t xml:space="preserve"> </w:t>
      </w:r>
      <w:r w:rsidR="003604E0" w:rsidRPr="00476B34">
        <w:rPr>
          <w:color w:val="000000" w:themeColor="text1"/>
        </w:rPr>
        <w:t xml:space="preserve">as an additional covariate </w:t>
      </w:r>
      <w:r w:rsidR="00FB4258">
        <w:rPr>
          <w:color w:val="000000" w:themeColor="text1"/>
        </w:rPr>
        <w:t xml:space="preserve">in </w:t>
      </w:r>
      <w:r w:rsidR="00727E49">
        <w:rPr>
          <w:color w:val="000000" w:themeColor="text1"/>
        </w:rPr>
        <w:t xml:space="preserve">MDMR analyses.  Second, we excluded participants (n=30) who were treated with psychotropic medication at the time of the scan, or whose medication status was not known. For both </w:t>
      </w:r>
      <w:del w:id="194" w:author="Kahini Mehta" w:date="2022-04-29T12:07:00Z">
        <w:r w:rsidR="00727E49" w:rsidDel="00C3425C">
          <w:rPr>
            <w:color w:val="000000" w:themeColor="text1"/>
          </w:rPr>
          <w:delText xml:space="preserve">of these </w:delText>
        </w:r>
      </w:del>
      <w:r w:rsidR="00727E49">
        <w:rPr>
          <w:color w:val="000000" w:themeColor="text1"/>
        </w:rPr>
        <w:t xml:space="preserve">analyses, the dmPFC cluster identified in our main analysis remained significant.  However, the TPJ cluster was no longer significant at our pre-defined significance threshold, due to a reduced cluster extent (i.e., cluster size reduced to </w:t>
      </w:r>
      <w:r w:rsidR="008A7196">
        <w:rPr>
          <w:color w:val="000000" w:themeColor="text1"/>
        </w:rPr>
        <w:t>40</w:t>
      </w:r>
      <w:r w:rsidR="00727E49">
        <w:rPr>
          <w:color w:val="000000" w:themeColor="text1"/>
        </w:rPr>
        <w:t xml:space="preserve"> voxels above </w:t>
      </w:r>
      <w:r w:rsidR="00727E49" w:rsidRPr="00162DFE">
        <w:rPr>
          <w:i/>
          <w:iCs/>
          <w:color w:val="000000" w:themeColor="text1"/>
        </w:rPr>
        <w:t>z</w:t>
      </w:r>
      <w:r w:rsidR="00727E49">
        <w:rPr>
          <w:color w:val="000000" w:themeColor="text1"/>
        </w:rPr>
        <w:t xml:space="preserve"> &gt;3.09 compared to 57 voxels in our main analysis). Overall, these results suggest that the dMPFC result is robust to important covariates, while the association of DD and FC from the TPJ cluster may be less specific.</w:t>
      </w:r>
    </w:p>
    <w:p w14:paraId="72DC04CB" w14:textId="366A31C0" w:rsidR="00FB2E10" w:rsidRPr="00476B34" w:rsidRDefault="00FB2E10" w:rsidP="00162DFE">
      <w:pPr>
        <w:jc w:val="both"/>
        <w:rPr>
          <w:color w:val="000000" w:themeColor="text1"/>
        </w:rPr>
      </w:pPr>
    </w:p>
    <w:p w14:paraId="26F2E278" w14:textId="4EE6D954" w:rsidR="00A90E99" w:rsidRPr="00476B34" w:rsidRDefault="00A90E99" w:rsidP="00A90E99">
      <w:pPr>
        <w:rPr>
          <w:color w:val="000000" w:themeColor="text1"/>
        </w:rPr>
      </w:pPr>
    </w:p>
    <w:p w14:paraId="092C4D27" w14:textId="21F43B77" w:rsidR="00A90E99" w:rsidRDefault="00A90E99" w:rsidP="00A90E99">
      <w:pPr>
        <w:rPr>
          <w:b/>
          <w:bCs/>
          <w:caps/>
          <w:color w:val="000000" w:themeColor="text1"/>
        </w:rPr>
      </w:pPr>
      <w:r w:rsidRPr="00162DFE">
        <w:rPr>
          <w:b/>
          <w:bCs/>
          <w:caps/>
          <w:color w:val="000000" w:themeColor="text1"/>
        </w:rPr>
        <w:t>Discussion</w:t>
      </w:r>
    </w:p>
    <w:p w14:paraId="319A165A" w14:textId="77777777" w:rsidR="002E0064" w:rsidRPr="00162DFE" w:rsidRDefault="002E0064" w:rsidP="00A90E99">
      <w:pPr>
        <w:rPr>
          <w:b/>
          <w:bCs/>
          <w:caps/>
          <w:color w:val="000000" w:themeColor="text1"/>
        </w:rPr>
      </w:pPr>
    </w:p>
    <w:p w14:paraId="72882D08" w14:textId="143ED962" w:rsidR="00A32D6E" w:rsidRDefault="00A32D6E">
      <w:pPr>
        <w:rPr>
          <w:color w:val="000000" w:themeColor="text1"/>
          <w:shd w:val="clear" w:color="auto" w:fill="FFFFFF"/>
        </w:rPr>
        <w:pPrChange w:id="195" w:author="Kahini Mehta" w:date="2022-05-03T09:38:00Z">
          <w:pPr>
            <w:ind w:firstLine="720"/>
            <w:jc w:val="both"/>
          </w:pPr>
        </w:pPrChange>
      </w:pPr>
      <w:r w:rsidRPr="00476B34">
        <w:rPr>
          <w:color w:val="000000" w:themeColor="text1"/>
        </w:rPr>
        <w:t>In this study</w:t>
      </w:r>
      <w:r w:rsidR="000A3EBF">
        <w:rPr>
          <w:color w:val="000000" w:themeColor="text1"/>
        </w:rPr>
        <w:t>,</w:t>
      </w:r>
      <w:r w:rsidRPr="00476B34">
        <w:rPr>
          <w:color w:val="000000" w:themeColor="text1"/>
        </w:rPr>
        <w:t xml:space="preserve"> we </w:t>
      </w:r>
      <w:r w:rsidR="00E37DD5">
        <w:rPr>
          <w:color w:val="000000" w:themeColor="text1"/>
        </w:rPr>
        <w:t>used a data-driven approach to</w:t>
      </w:r>
      <w:r w:rsidR="007B15C7">
        <w:rPr>
          <w:color w:val="000000" w:themeColor="text1"/>
        </w:rPr>
        <w:t xml:space="preserve"> </w:t>
      </w:r>
      <w:r w:rsidR="00E37DD5">
        <w:rPr>
          <w:color w:val="000000" w:themeColor="text1"/>
        </w:rPr>
        <w:t xml:space="preserve">identify multivariate </w:t>
      </w:r>
      <w:r w:rsidRPr="00476B34">
        <w:rPr>
          <w:color w:val="000000" w:themeColor="text1"/>
        </w:rPr>
        <w:t xml:space="preserve">functional connectivity patterns </w:t>
      </w:r>
      <w:r w:rsidR="00E37DD5">
        <w:rPr>
          <w:color w:val="000000" w:themeColor="text1"/>
        </w:rPr>
        <w:t>that underlie</w:t>
      </w:r>
      <w:r w:rsidRPr="00476B34">
        <w:rPr>
          <w:color w:val="000000" w:themeColor="text1"/>
        </w:rPr>
        <w:t xml:space="preserve"> </w:t>
      </w:r>
      <w:r w:rsidR="00636E55" w:rsidRPr="00476B34">
        <w:rPr>
          <w:color w:val="000000" w:themeColor="text1"/>
        </w:rPr>
        <w:t>delay discounting (DD)</w:t>
      </w:r>
      <w:r w:rsidR="009313EE">
        <w:rPr>
          <w:color w:val="000000" w:themeColor="text1"/>
        </w:rPr>
        <w:t xml:space="preserve"> in</w:t>
      </w:r>
      <w:r w:rsidR="00E37DD5">
        <w:rPr>
          <w:color w:val="000000" w:themeColor="text1"/>
        </w:rPr>
        <w:t xml:space="preserve"> a large developmental sample of </w:t>
      </w:r>
      <w:r w:rsidR="009313EE">
        <w:rPr>
          <w:color w:val="000000" w:themeColor="text1"/>
        </w:rPr>
        <w:t>adolescen</w:t>
      </w:r>
      <w:r w:rsidR="00E37DD5">
        <w:rPr>
          <w:color w:val="000000" w:themeColor="text1"/>
        </w:rPr>
        <w:t>ts and young adults</w:t>
      </w:r>
      <w:r w:rsidR="00636E55" w:rsidRPr="00476B34">
        <w:rPr>
          <w:color w:val="000000" w:themeColor="text1"/>
        </w:rPr>
        <w:t>.</w:t>
      </w:r>
      <w:r w:rsidRPr="00476B34">
        <w:rPr>
          <w:color w:val="000000" w:themeColor="text1"/>
        </w:rPr>
        <w:t xml:space="preserve"> </w:t>
      </w:r>
      <w:r w:rsidR="00E37DD5">
        <w:rPr>
          <w:color w:val="000000" w:themeColor="text1"/>
        </w:rPr>
        <w:t>Our</w:t>
      </w:r>
      <w:r w:rsidR="00A90E99" w:rsidRPr="00476B34">
        <w:rPr>
          <w:color w:val="000000" w:themeColor="text1"/>
        </w:rPr>
        <w:t xml:space="preserve"> approach identified </w:t>
      </w:r>
      <w:r w:rsidR="00E63BF2">
        <w:rPr>
          <w:color w:val="000000" w:themeColor="text1"/>
        </w:rPr>
        <w:t>two distinct regions</w:t>
      </w:r>
      <w:r w:rsidR="00A90E99" w:rsidRPr="00476B34">
        <w:rPr>
          <w:color w:val="000000" w:themeColor="text1"/>
        </w:rPr>
        <w:t xml:space="preserve"> </w:t>
      </w:r>
      <w:r w:rsidR="002E1F78">
        <w:rPr>
          <w:color w:val="000000" w:themeColor="text1"/>
        </w:rPr>
        <w:t>central to</w:t>
      </w:r>
      <w:r w:rsidR="00E37DD5">
        <w:rPr>
          <w:color w:val="000000" w:themeColor="text1"/>
        </w:rPr>
        <w:t xml:space="preserve"> multivariate</w:t>
      </w:r>
      <w:r w:rsidR="002E1F78">
        <w:rPr>
          <w:color w:val="000000" w:themeColor="text1"/>
        </w:rPr>
        <w:t xml:space="preserve"> </w:t>
      </w:r>
      <w:r w:rsidR="00030562">
        <w:rPr>
          <w:color w:val="000000" w:themeColor="text1"/>
        </w:rPr>
        <w:t>DD connectivity</w:t>
      </w:r>
      <w:r w:rsidR="00E37DD5">
        <w:rPr>
          <w:color w:val="000000" w:themeColor="text1"/>
        </w:rPr>
        <w:t xml:space="preserve"> patterns</w:t>
      </w:r>
      <w:r w:rsidR="00030562">
        <w:rPr>
          <w:color w:val="000000" w:themeColor="text1"/>
        </w:rPr>
        <w:t xml:space="preserve">: </w:t>
      </w:r>
      <w:r w:rsidR="000C5328">
        <w:rPr>
          <w:color w:val="000000" w:themeColor="text1"/>
        </w:rPr>
        <w:t>r</w:t>
      </w:r>
      <w:r w:rsidR="00160817">
        <w:rPr>
          <w:color w:val="000000" w:themeColor="text1"/>
        </w:rPr>
        <w:t xml:space="preserve">ight </w:t>
      </w:r>
      <w:r w:rsidR="00747D5A" w:rsidRPr="00476B34">
        <w:rPr>
          <w:color w:val="000000" w:themeColor="text1"/>
        </w:rPr>
        <w:t>TPJ</w:t>
      </w:r>
      <w:r w:rsidR="000B5E26" w:rsidRPr="00476B34">
        <w:rPr>
          <w:color w:val="000000" w:themeColor="text1"/>
        </w:rPr>
        <w:t xml:space="preserve"> </w:t>
      </w:r>
      <w:r w:rsidR="00CD1887" w:rsidRPr="00476B34">
        <w:rPr>
          <w:color w:val="000000" w:themeColor="text1"/>
        </w:rPr>
        <w:t>within</w:t>
      </w:r>
      <w:r w:rsidR="00030562">
        <w:rPr>
          <w:color w:val="000000" w:themeColor="text1"/>
        </w:rPr>
        <w:t xml:space="preserve"> the</w:t>
      </w:r>
      <w:r w:rsidR="00CD1887" w:rsidRPr="00476B34">
        <w:rPr>
          <w:color w:val="000000" w:themeColor="text1"/>
        </w:rPr>
        <w:t xml:space="preserve"> </w:t>
      </w:r>
      <w:ins w:id="196" w:author="Kahini Mehta" w:date="2022-05-03T11:21:00Z">
        <w:r w:rsidR="0003538E">
          <w:rPr>
            <w:color w:val="000000" w:themeColor="text1"/>
          </w:rPr>
          <w:t xml:space="preserve">somatosensory? </w:t>
        </w:r>
      </w:ins>
      <w:r w:rsidR="00CD1887" w:rsidRPr="00476B34">
        <w:rPr>
          <w:color w:val="000000" w:themeColor="text1"/>
        </w:rPr>
        <w:t>sensorimotor</w:t>
      </w:r>
      <w:r w:rsidR="00747D5A" w:rsidRPr="00476B34">
        <w:rPr>
          <w:color w:val="000000" w:themeColor="text1"/>
        </w:rPr>
        <w:t xml:space="preserve"> </w:t>
      </w:r>
      <w:r w:rsidR="000C5328" w:rsidRPr="00476B34">
        <w:rPr>
          <w:color w:val="000000" w:themeColor="text1"/>
        </w:rPr>
        <w:t>network</w:t>
      </w:r>
      <w:r w:rsidR="000C5328">
        <w:rPr>
          <w:color w:val="000000" w:themeColor="text1"/>
        </w:rPr>
        <w:t xml:space="preserve"> (SMN)</w:t>
      </w:r>
      <w:r w:rsidR="00030562">
        <w:rPr>
          <w:color w:val="000000" w:themeColor="text1"/>
        </w:rPr>
        <w:t>,</w:t>
      </w:r>
      <w:r w:rsidR="00CD1887" w:rsidRPr="00476B34">
        <w:rPr>
          <w:color w:val="000000" w:themeColor="text1"/>
        </w:rPr>
        <w:t xml:space="preserve"> and </w:t>
      </w:r>
      <w:r w:rsidR="00030562">
        <w:rPr>
          <w:color w:val="000000" w:themeColor="text1"/>
        </w:rPr>
        <w:t xml:space="preserve">the </w:t>
      </w:r>
      <w:r w:rsidR="00CD1887" w:rsidRPr="00476B34">
        <w:rPr>
          <w:color w:val="000000" w:themeColor="text1"/>
        </w:rPr>
        <w:t xml:space="preserve">left </w:t>
      </w:r>
      <w:del w:id="197" w:author="Kahini Mehta" w:date="2022-04-28T13:56:00Z">
        <w:r w:rsidR="00CD1887" w:rsidRPr="00476B34" w:rsidDel="00596A68">
          <w:rPr>
            <w:color w:val="000000" w:themeColor="text1"/>
          </w:rPr>
          <w:delText xml:space="preserve">MFG </w:delText>
        </w:r>
      </w:del>
      <w:ins w:id="198" w:author="Kahini Mehta" w:date="2022-04-28T13:56:00Z">
        <w:r w:rsidR="00596A68">
          <w:rPr>
            <w:color w:val="000000" w:themeColor="text1"/>
          </w:rPr>
          <w:t>dmPFC?</w:t>
        </w:r>
        <w:r w:rsidR="00596A68" w:rsidRPr="00476B34">
          <w:rPr>
            <w:color w:val="000000" w:themeColor="text1"/>
          </w:rPr>
          <w:t xml:space="preserve"> </w:t>
        </w:r>
      </w:ins>
      <w:r w:rsidR="00CD1887" w:rsidRPr="00476B34">
        <w:rPr>
          <w:color w:val="000000" w:themeColor="text1"/>
        </w:rPr>
        <w:t xml:space="preserve">within </w:t>
      </w:r>
      <w:r w:rsidR="00030562">
        <w:rPr>
          <w:color w:val="000000" w:themeColor="text1"/>
        </w:rPr>
        <w:t xml:space="preserve">the </w:t>
      </w:r>
      <w:r w:rsidR="00CD1887" w:rsidRPr="00476B34">
        <w:rPr>
          <w:color w:val="000000" w:themeColor="text1"/>
        </w:rPr>
        <w:t>DMN</w:t>
      </w:r>
      <w:ins w:id="199" w:author="Kahini Mehta" w:date="2022-05-03T10:15:00Z">
        <w:r w:rsidR="003F0FC2">
          <w:rPr>
            <w:color w:val="000000" w:themeColor="text1"/>
          </w:rPr>
          <w:t xml:space="preserve"> – unclear, sounds like it’s within </w:t>
        </w:r>
      </w:ins>
      <w:ins w:id="200" w:author="Kahini Mehta" w:date="2022-05-03T10:17:00Z">
        <w:r w:rsidR="003F0FC2">
          <w:rPr>
            <w:color w:val="000000" w:themeColor="text1"/>
          </w:rPr>
          <w:t>those networks rather than connected within those networks</w:t>
        </w:r>
      </w:ins>
      <w:r w:rsidR="00CD1887" w:rsidRPr="00476B34">
        <w:rPr>
          <w:color w:val="000000" w:themeColor="text1"/>
        </w:rPr>
        <w:t xml:space="preserve">. </w:t>
      </w:r>
      <w:r w:rsidR="00444FB8" w:rsidRPr="00476B34">
        <w:rPr>
          <w:color w:val="000000" w:themeColor="text1"/>
        </w:rPr>
        <w:t>Further</w:t>
      </w:r>
      <w:r w:rsidR="00A90E99" w:rsidRPr="00476B34">
        <w:rPr>
          <w:color w:val="000000" w:themeColor="text1"/>
        </w:rPr>
        <w:t xml:space="preserve"> analyses revealed that </w:t>
      </w:r>
      <w:r w:rsidR="00CD1887" w:rsidRPr="00476B34">
        <w:rPr>
          <w:color w:val="000000" w:themeColor="text1"/>
        </w:rPr>
        <w:t>DD</w:t>
      </w:r>
      <w:r w:rsidR="00A90E99" w:rsidRPr="00476B34">
        <w:rPr>
          <w:color w:val="000000" w:themeColor="text1"/>
        </w:rPr>
        <w:t xml:space="preserve"> </w:t>
      </w:r>
      <w:r w:rsidR="00030562">
        <w:rPr>
          <w:color w:val="000000" w:themeColor="text1"/>
        </w:rPr>
        <w:t>was</w:t>
      </w:r>
      <w:r w:rsidR="00030562" w:rsidRPr="00476B34">
        <w:rPr>
          <w:color w:val="000000" w:themeColor="text1"/>
        </w:rPr>
        <w:t xml:space="preserve"> </w:t>
      </w:r>
      <w:r w:rsidR="00A90E99" w:rsidRPr="00476B34">
        <w:rPr>
          <w:color w:val="000000" w:themeColor="text1"/>
        </w:rPr>
        <w:t xml:space="preserve">associated with </w:t>
      </w:r>
      <w:r w:rsidR="0025613D">
        <w:rPr>
          <w:color w:val="000000" w:themeColor="text1"/>
        </w:rPr>
        <w:t>increased functional connectivity</w:t>
      </w:r>
      <w:r w:rsidR="0025613D" w:rsidRPr="00476B34">
        <w:rPr>
          <w:color w:val="000000" w:themeColor="text1"/>
        </w:rPr>
        <w:t xml:space="preserve"> </w:t>
      </w:r>
      <w:r w:rsidR="00444FB8" w:rsidRPr="00476B34">
        <w:rPr>
          <w:color w:val="000000" w:themeColor="text1"/>
        </w:rPr>
        <w:t>of</w:t>
      </w:r>
      <w:r w:rsidR="00030562">
        <w:rPr>
          <w:color w:val="000000" w:themeColor="text1"/>
        </w:rPr>
        <w:t xml:space="preserve"> the</w:t>
      </w:r>
      <w:r w:rsidR="00444FB8" w:rsidRPr="00476B34">
        <w:rPr>
          <w:color w:val="000000" w:themeColor="text1"/>
        </w:rPr>
        <w:t xml:space="preserve"> TPJ with elements of the DAN </w:t>
      </w:r>
      <w:ins w:id="201" w:author="Kahini Mehta" w:date="2022-04-28T13:57:00Z">
        <w:r w:rsidR="00596A68">
          <w:rPr>
            <w:color w:val="000000" w:themeColor="text1"/>
          </w:rPr>
          <w:t>(</w:t>
        </w:r>
      </w:ins>
      <w:ins w:id="202" w:author="Kahini Mehta" w:date="2022-04-28T13:58:00Z">
        <w:r w:rsidR="00596A68" w:rsidRPr="00596A68">
          <w:rPr>
            <w:color w:val="000000" w:themeColor="text1"/>
          </w:rPr>
          <w:t>https://www.ncbi.nlm.nih.gov/pmc/articles/PMC4107817/</w:t>
        </w:r>
      </w:ins>
      <w:ins w:id="203" w:author="Kahini Mehta" w:date="2022-04-28T13:57:00Z">
        <w:r w:rsidR="00596A68">
          <w:rPr>
            <w:color w:val="000000" w:themeColor="text1"/>
          </w:rPr>
          <w:t xml:space="preserve">) </w:t>
        </w:r>
      </w:ins>
      <w:r w:rsidR="00444FB8" w:rsidRPr="00476B34">
        <w:rPr>
          <w:color w:val="000000" w:themeColor="text1"/>
        </w:rPr>
        <w:t xml:space="preserve">and </w:t>
      </w:r>
      <w:r w:rsidR="0025613D">
        <w:rPr>
          <w:color w:val="000000" w:themeColor="text1"/>
        </w:rPr>
        <w:t>reduced functional connectivity</w:t>
      </w:r>
      <w:r w:rsidR="00A90E99" w:rsidRPr="00476B34">
        <w:rPr>
          <w:color w:val="000000" w:themeColor="text1"/>
        </w:rPr>
        <w:t xml:space="preserve"> </w:t>
      </w:r>
      <w:r w:rsidR="00444FB8" w:rsidRPr="00476B34">
        <w:rPr>
          <w:color w:val="000000" w:themeColor="text1"/>
        </w:rPr>
        <w:t>between</w:t>
      </w:r>
      <w:r w:rsidR="00030562">
        <w:rPr>
          <w:color w:val="000000" w:themeColor="text1"/>
        </w:rPr>
        <w:t xml:space="preserve"> the</w:t>
      </w:r>
      <w:r w:rsidR="00444FB8" w:rsidRPr="00476B34">
        <w:rPr>
          <w:color w:val="000000" w:themeColor="text1"/>
        </w:rPr>
        <w:t xml:space="preserve"> TPJ and regions within</w:t>
      </w:r>
      <w:r w:rsidR="007649A1">
        <w:rPr>
          <w:color w:val="000000" w:themeColor="text1"/>
        </w:rPr>
        <w:t xml:space="preserve"> the</w:t>
      </w:r>
      <w:r w:rsidR="00444FB8" w:rsidRPr="00476B34">
        <w:rPr>
          <w:color w:val="000000" w:themeColor="text1"/>
        </w:rPr>
        <w:t xml:space="preserve"> </w:t>
      </w:r>
      <w:r w:rsidR="000B5E26" w:rsidRPr="00476B34">
        <w:rPr>
          <w:color w:val="000000" w:themeColor="text1"/>
        </w:rPr>
        <w:t>DMN</w:t>
      </w:r>
      <w:ins w:id="204" w:author="Kahini Mehta" w:date="2022-04-28T13:58:00Z">
        <w:r w:rsidR="00596A68">
          <w:rPr>
            <w:color w:val="000000" w:themeColor="text1"/>
          </w:rPr>
          <w:t xml:space="preserve"> (</w:t>
        </w:r>
      </w:ins>
      <w:ins w:id="205" w:author="Kahini Mehta" w:date="2022-04-28T13:59:00Z">
        <w:r w:rsidR="007030E4" w:rsidRPr="007030E4">
          <w:rPr>
            <w:color w:val="000000" w:themeColor="text1"/>
          </w:rPr>
          <w:t>https://www.ncbi.nlm.nih.gov/pmc/articles/PMC3811106/</w:t>
        </w:r>
      </w:ins>
      <w:ins w:id="206" w:author="Kahini Mehta" w:date="2022-04-28T13:58:00Z">
        <w:r w:rsidR="00596A68">
          <w:rPr>
            <w:color w:val="000000" w:themeColor="text1"/>
          </w:rPr>
          <w:t>)</w:t>
        </w:r>
      </w:ins>
      <w:r w:rsidR="00A90E99" w:rsidRPr="00476B34">
        <w:rPr>
          <w:color w:val="000000" w:themeColor="text1"/>
        </w:rPr>
        <w:t>.</w:t>
      </w:r>
      <w:r w:rsidR="00444FB8" w:rsidRPr="00476B34">
        <w:rPr>
          <w:color w:val="000000" w:themeColor="text1"/>
        </w:rPr>
        <w:t xml:space="preserve"> </w:t>
      </w:r>
      <w:commentRangeStart w:id="207"/>
      <w:commentRangeStart w:id="208"/>
      <w:r w:rsidR="00444FB8" w:rsidRPr="00476B34">
        <w:rPr>
          <w:color w:val="000000" w:themeColor="text1"/>
        </w:rPr>
        <w:t>In contrast</w:t>
      </w:r>
      <w:r w:rsidR="00A90E99" w:rsidRPr="00476B34">
        <w:rPr>
          <w:color w:val="000000" w:themeColor="text1"/>
        </w:rPr>
        <w:t xml:space="preserve">, </w:t>
      </w:r>
      <w:r w:rsidR="001A01E5" w:rsidRPr="00476B34">
        <w:rPr>
          <w:color w:val="000000" w:themeColor="text1"/>
        </w:rPr>
        <w:t xml:space="preserve">DD was </w:t>
      </w:r>
      <w:r w:rsidR="003122CC" w:rsidRPr="00476B34">
        <w:rPr>
          <w:color w:val="000000" w:themeColor="text1"/>
        </w:rPr>
        <w:t xml:space="preserve">associated </w:t>
      </w:r>
      <w:r w:rsidR="00FB4258">
        <w:rPr>
          <w:color w:val="000000" w:themeColor="text1"/>
        </w:rPr>
        <w:t xml:space="preserve">with </w:t>
      </w:r>
      <w:r w:rsidR="0025613D">
        <w:rPr>
          <w:color w:val="000000" w:themeColor="text1"/>
        </w:rPr>
        <w:t xml:space="preserve">increased </w:t>
      </w:r>
      <w:r w:rsidR="0083760A">
        <w:rPr>
          <w:color w:val="000000" w:themeColor="text1"/>
        </w:rPr>
        <w:t>functional connectivity</w:t>
      </w:r>
      <w:r w:rsidR="0025613D" w:rsidRPr="00476B34">
        <w:rPr>
          <w:color w:val="000000" w:themeColor="text1"/>
        </w:rPr>
        <w:t xml:space="preserve"> </w:t>
      </w:r>
      <w:r w:rsidR="00E37DD5">
        <w:rPr>
          <w:color w:val="000000" w:themeColor="text1"/>
        </w:rPr>
        <w:t>of the</w:t>
      </w:r>
      <w:r w:rsidR="00E37DD5" w:rsidRPr="00476B34">
        <w:rPr>
          <w:color w:val="000000" w:themeColor="text1"/>
        </w:rPr>
        <w:t xml:space="preserve"> </w:t>
      </w:r>
      <w:del w:id="209" w:author="Kahini Mehta" w:date="2022-04-28T13:59:00Z">
        <w:r w:rsidR="001A01E5" w:rsidRPr="00476B34" w:rsidDel="007030E4">
          <w:rPr>
            <w:color w:val="000000" w:themeColor="text1"/>
          </w:rPr>
          <w:delText xml:space="preserve">MFG </w:delText>
        </w:r>
      </w:del>
      <w:ins w:id="210" w:author="Kahini Mehta" w:date="2022-04-28T13:59:00Z">
        <w:r w:rsidR="007030E4">
          <w:rPr>
            <w:color w:val="000000" w:themeColor="text1"/>
          </w:rPr>
          <w:t>dmPFC</w:t>
        </w:r>
        <w:r w:rsidR="007030E4" w:rsidRPr="00476B34">
          <w:rPr>
            <w:color w:val="000000" w:themeColor="text1"/>
          </w:rPr>
          <w:t xml:space="preserve"> </w:t>
        </w:r>
      </w:ins>
      <w:r w:rsidR="00E37DD5">
        <w:rPr>
          <w:color w:val="000000" w:themeColor="text1"/>
        </w:rPr>
        <w:t>with</w:t>
      </w:r>
      <w:r w:rsidR="00E37DD5" w:rsidRPr="00476B34">
        <w:rPr>
          <w:color w:val="000000" w:themeColor="text1"/>
        </w:rPr>
        <w:t xml:space="preserve"> </w:t>
      </w:r>
      <w:r w:rsidR="00160817">
        <w:rPr>
          <w:color w:val="000000" w:themeColor="text1"/>
        </w:rPr>
        <w:t xml:space="preserve">other </w:t>
      </w:r>
      <w:r w:rsidR="001A01E5" w:rsidRPr="00476B34">
        <w:rPr>
          <w:color w:val="000000" w:themeColor="text1"/>
        </w:rPr>
        <w:t xml:space="preserve">regions within </w:t>
      </w:r>
      <w:r w:rsidR="007649A1">
        <w:rPr>
          <w:color w:val="000000" w:themeColor="text1"/>
        </w:rPr>
        <w:t xml:space="preserve">the </w:t>
      </w:r>
      <w:r w:rsidR="001A01E5" w:rsidRPr="00476B34">
        <w:rPr>
          <w:color w:val="000000" w:themeColor="text1"/>
        </w:rPr>
        <w:t xml:space="preserve">DMN and </w:t>
      </w:r>
      <w:r w:rsidR="0083760A">
        <w:rPr>
          <w:color w:val="000000" w:themeColor="text1"/>
        </w:rPr>
        <w:t>reduced functional connectivity</w:t>
      </w:r>
      <w:r w:rsidR="007F0B72">
        <w:rPr>
          <w:color w:val="000000" w:themeColor="text1"/>
        </w:rPr>
        <w:t xml:space="preserve"> between</w:t>
      </w:r>
      <w:r w:rsidR="007649A1">
        <w:rPr>
          <w:color w:val="000000" w:themeColor="text1"/>
        </w:rPr>
        <w:t xml:space="preserve"> the</w:t>
      </w:r>
      <w:r w:rsidR="007F0B72">
        <w:rPr>
          <w:color w:val="000000" w:themeColor="text1"/>
        </w:rPr>
        <w:t xml:space="preserve"> </w:t>
      </w:r>
      <w:del w:id="211" w:author="Kahini Mehta" w:date="2022-04-28T15:54:00Z">
        <w:r w:rsidR="007F0B72" w:rsidDel="00430CF6">
          <w:rPr>
            <w:color w:val="000000" w:themeColor="text1"/>
          </w:rPr>
          <w:delText xml:space="preserve">MFG </w:delText>
        </w:r>
      </w:del>
      <w:ins w:id="212" w:author="Kahini Mehta" w:date="2022-04-28T15:54:00Z">
        <w:r w:rsidR="00430CF6">
          <w:rPr>
            <w:color w:val="000000" w:themeColor="text1"/>
          </w:rPr>
          <w:t xml:space="preserve">dmPFC </w:t>
        </w:r>
      </w:ins>
      <w:r w:rsidR="007F0B72">
        <w:rPr>
          <w:color w:val="000000" w:themeColor="text1"/>
        </w:rPr>
        <w:t xml:space="preserve">and </w:t>
      </w:r>
      <w:r w:rsidR="001A01E5" w:rsidRPr="00476B34">
        <w:rPr>
          <w:color w:val="000000" w:themeColor="text1"/>
        </w:rPr>
        <w:t xml:space="preserve">regions within </w:t>
      </w:r>
      <w:r w:rsidR="007649A1">
        <w:rPr>
          <w:color w:val="000000" w:themeColor="text1"/>
        </w:rPr>
        <w:t xml:space="preserve">the </w:t>
      </w:r>
      <w:r w:rsidR="001A01E5" w:rsidRPr="00476B34">
        <w:rPr>
          <w:color w:val="000000" w:themeColor="text1"/>
        </w:rPr>
        <w:t>DAN and cingulo-opercul</w:t>
      </w:r>
      <w:r w:rsidR="007649A1">
        <w:rPr>
          <w:color w:val="000000" w:themeColor="text1"/>
        </w:rPr>
        <w:t>ar</w:t>
      </w:r>
      <w:r w:rsidR="001A01E5" w:rsidRPr="00476B34">
        <w:rPr>
          <w:color w:val="000000" w:themeColor="text1"/>
        </w:rPr>
        <w:t xml:space="preserve"> </w:t>
      </w:r>
      <w:r w:rsidR="003122CC" w:rsidRPr="00476B34">
        <w:rPr>
          <w:color w:val="000000" w:themeColor="text1"/>
        </w:rPr>
        <w:t>network</w:t>
      </w:r>
      <w:r w:rsidR="00AD6488">
        <w:rPr>
          <w:color w:val="000000" w:themeColor="text1"/>
        </w:rPr>
        <w:t xml:space="preserve"> (CO</w:t>
      </w:r>
      <w:ins w:id="213" w:author="Kahini Mehta" w:date="2022-05-03T10:20:00Z">
        <w:r w:rsidR="003F0FC2">
          <w:rPr>
            <w:color w:val="000000" w:themeColor="text1"/>
          </w:rPr>
          <w:t>N</w:t>
        </w:r>
      </w:ins>
      <w:del w:id="214" w:author="Kahini Mehta" w:date="2022-05-03T10:20:00Z">
        <w:r w:rsidR="00AD6488" w:rsidDel="003F0FC2">
          <w:rPr>
            <w:color w:val="000000" w:themeColor="text1"/>
          </w:rPr>
          <w:delText>P</w:delText>
        </w:r>
      </w:del>
      <w:r w:rsidR="00AD6488">
        <w:rPr>
          <w:color w:val="000000" w:themeColor="text1"/>
        </w:rPr>
        <w:t>)</w:t>
      </w:r>
      <w:r w:rsidR="003122CC" w:rsidRPr="00476B34">
        <w:rPr>
          <w:color w:val="000000" w:themeColor="text1"/>
        </w:rPr>
        <w:t>.</w:t>
      </w:r>
      <w:r w:rsidR="00A90E99" w:rsidRPr="00476B34">
        <w:rPr>
          <w:color w:val="000000" w:themeColor="text1"/>
        </w:rPr>
        <w:t xml:space="preserve"> </w:t>
      </w:r>
      <w:commentRangeEnd w:id="207"/>
      <w:r w:rsidR="00FB4258">
        <w:rPr>
          <w:rStyle w:val="CommentReference"/>
        </w:rPr>
        <w:commentReference w:id="207"/>
      </w:r>
      <w:commentRangeEnd w:id="208"/>
      <w:r w:rsidR="00FD0745">
        <w:rPr>
          <w:rStyle w:val="CommentReference"/>
        </w:rPr>
        <w:commentReference w:id="208"/>
      </w:r>
      <w:r w:rsidR="003122CC" w:rsidRPr="00476B34">
        <w:rPr>
          <w:color w:val="000000" w:themeColor="text1"/>
          <w:shd w:val="clear" w:color="auto" w:fill="FFFFFF"/>
        </w:rPr>
        <w:t>Taken together,</w:t>
      </w:r>
      <w:r w:rsidR="004949CF">
        <w:rPr>
          <w:color w:val="000000" w:themeColor="text1"/>
          <w:shd w:val="clear" w:color="auto" w:fill="FFFFFF"/>
        </w:rPr>
        <w:t xml:space="preserve"> </w:t>
      </w:r>
      <w:r w:rsidR="004949CF">
        <w:t xml:space="preserve">these findings suggest that TPJ and </w:t>
      </w:r>
      <w:del w:id="215" w:author="Kahini Mehta" w:date="2022-04-28T15:54:00Z">
        <w:r w:rsidR="004949CF" w:rsidDel="00430CF6">
          <w:delText xml:space="preserve">MFG </w:delText>
        </w:r>
      </w:del>
      <w:ins w:id="216" w:author="Kahini Mehta" w:date="2022-04-28T15:54:00Z">
        <w:r w:rsidR="00430CF6">
          <w:t xml:space="preserve">dmPFC </w:t>
        </w:r>
      </w:ins>
      <w:del w:id="217" w:author="Kahini Mehta" w:date="2022-04-28T14:43:00Z">
        <w:r w:rsidR="004949CF" w:rsidDel="00FE2D22">
          <w:delText xml:space="preserve">are </w:delText>
        </w:r>
      </w:del>
      <w:ins w:id="218" w:author="Kahini Mehta" w:date="2022-04-28T14:43:00Z">
        <w:r w:rsidR="00FE2D22">
          <w:t xml:space="preserve">may </w:t>
        </w:r>
      </w:ins>
      <w:ins w:id="219" w:author="Kahini Mehta" w:date="2022-04-28T14:44:00Z">
        <w:r w:rsidR="00FE2D22">
          <w:t>be</w:t>
        </w:r>
      </w:ins>
      <w:ins w:id="220" w:author="Kahini Mehta" w:date="2022-04-28T14:43:00Z">
        <w:r w:rsidR="00FE2D22">
          <w:t xml:space="preserve"> </w:t>
        </w:r>
      </w:ins>
      <w:r w:rsidR="004949CF">
        <w:t xml:space="preserve">key nodes of a broader pattern of </w:t>
      </w:r>
      <w:r w:rsidR="001E025F">
        <w:t xml:space="preserve">SMN, </w:t>
      </w:r>
      <w:r w:rsidR="004949CF">
        <w:t>DMN and DAN connectivity that underlies individual differences in impulsivity</w:t>
      </w:r>
      <w:r w:rsidR="00FD0745">
        <w:t xml:space="preserve"> during adolescence</w:t>
      </w:r>
      <w:r w:rsidR="002531BB">
        <w:t>.</w:t>
      </w:r>
    </w:p>
    <w:p w14:paraId="2F762664" w14:textId="6B6472B5" w:rsidR="0025613D" w:rsidRDefault="0025613D" w:rsidP="003122CC">
      <w:pPr>
        <w:jc w:val="both"/>
        <w:rPr>
          <w:color w:val="000000" w:themeColor="text1"/>
          <w:shd w:val="clear" w:color="auto" w:fill="FFFFFF"/>
        </w:rPr>
      </w:pPr>
    </w:p>
    <w:p w14:paraId="2EF053AF" w14:textId="768C8D20" w:rsidR="00E26C49" w:rsidRPr="000E20C5" w:rsidRDefault="003122CC" w:rsidP="00D67F4F">
      <w:r w:rsidRPr="00476B34">
        <w:rPr>
          <w:color w:val="000000" w:themeColor="text1"/>
          <w:shd w:val="clear" w:color="auto" w:fill="FFFFFF"/>
        </w:rPr>
        <w:t>## rTPJ</w:t>
      </w:r>
      <w:r w:rsidR="00CC6628">
        <w:rPr>
          <w:color w:val="000000" w:themeColor="text1"/>
          <w:shd w:val="clear" w:color="auto" w:fill="FFFFFF"/>
        </w:rPr>
        <w:t xml:space="preserve"> </w:t>
      </w:r>
      <w:r w:rsidR="00CC6628">
        <w:rPr>
          <w:color w:val="202020"/>
          <w:shd w:val="clear" w:color="auto" w:fill="FFFFFF"/>
        </w:rPr>
        <w:t>and MFG clusters</w:t>
      </w:r>
      <w:r w:rsidR="00986808">
        <w:rPr>
          <w:color w:val="202020"/>
          <w:shd w:val="clear" w:color="auto" w:fill="FFFFFF"/>
        </w:rPr>
        <w:t xml:space="preserve"> Figure 2</w:t>
      </w:r>
    </w:p>
    <w:p w14:paraId="6616D64A" w14:textId="34C96B57" w:rsidR="00D07FA5" w:rsidRPr="00D07FA5" w:rsidRDefault="00033B57" w:rsidP="00D07FA5">
      <w:pPr>
        <w:rPr>
          <w:ins w:id="221" w:author="Kahini Mehta" w:date="2022-04-28T14:48:00Z"/>
        </w:rPr>
      </w:pPr>
      <w:r w:rsidRPr="000E20C5">
        <w:rPr>
          <w:color w:val="000000" w:themeColor="text1"/>
          <w:shd w:val="clear" w:color="auto" w:fill="FFFFFF"/>
        </w:rPr>
        <w:t>Our results</w:t>
      </w:r>
      <w:r w:rsidR="00D74915" w:rsidRPr="000E20C5">
        <w:rPr>
          <w:color w:val="000000" w:themeColor="text1"/>
          <w:shd w:val="clear" w:color="auto" w:fill="FFFFFF"/>
        </w:rPr>
        <w:t xml:space="preserve"> highlighting the role of the TPJ in DD</w:t>
      </w:r>
      <w:r w:rsidRPr="000E20C5">
        <w:rPr>
          <w:color w:val="000000" w:themeColor="text1"/>
          <w:shd w:val="clear" w:color="auto" w:fill="FFFFFF"/>
        </w:rPr>
        <w:t xml:space="preserve"> </w:t>
      </w:r>
      <w:r w:rsidR="005C6B43" w:rsidRPr="000E20C5">
        <w:rPr>
          <w:color w:val="000000" w:themeColor="text1"/>
          <w:shd w:val="clear" w:color="auto" w:fill="FFFFFF"/>
        </w:rPr>
        <w:t xml:space="preserve">align with prior literature </w:t>
      </w:r>
      <w:r w:rsidR="00F011DE">
        <w:rPr>
          <w:color w:val="000000" w:themeColor="text1"/>
          <w:shd w:val="clear" w:color="auto" w:fill="FFFFFF"/>
        </w:rPr>
        <w:t>demonstrating</w:t>
      </w:r>
      <w:r w:rsidR="00D74915" w:rsidRPr="000E20C5">
        <w:rPr>
          <w:color w:val="000000" w:themeColor="text1"/>
          <w:shd w:val="clear" w:color="auto" w:fill="FFFFFF"/>
        </w:rPr>
        <w:t xml:space="preserve"> that </w:t>
      </w:r>
      <w:r w:rsidR="008A7196" w:rsidRPr="000E20C5">
        <w:rPr>
          <w:color w:val="000000" w:themeColor="text1"/>
          <w:shd w:val="clear" w:color="auto" w:fill="FFFFFF"/>
        </w:rPr>
        <w:t>the rTPJ</w:t>
      </w:r>
      <w:r w:rsidRPr="000E20C5">
        <w:rPr>
          <w:color w:val="000000" w:themeColor="text1"/>
          <w:shd w:val="clear" w:color="auto" w:fill="FFFFFF"/>
        </w:rPr>
        <w:t xml:space="preserve"> communicates with other brain regions </w:t>
      </w:r>
      <w:r w:rsidR="005C6B43" w:rsidRPr="000E20C5">
        <w:rPr>
          <w:color w:val="000000" w:themeColor="text1"/>
          <w:shd w:val="clear" w:color="auto" w:fill="FFFFFF"/>
        </w:rPr>
        <w:t>during</w:t>
      </w:r>
      <w:r w:rsidRPr="000E20C5">
        <w:rPr>
          <w:color w:val="000000" w:themeColor="text1"/>
          <w:shd w:val="clear" w:color="auto" w:fill="FFFFFF"/>
        </w:rPr>
        <w:t xml:space="preserve"> intertemporal choices </w:t>
      </w:r>
      <w:r w:rsidR="00D74915" w:rsidRPr="000E20C5">
        <w:rPr>
          <w:color w:val="000000" w:themeColor="text1"/>
          <w:shd w:val="clear" w:color="auto" w:fill="FFFFFF"/>
        </w:rPr>
        <w:t>involving</w:t>
      </w:r>
      <w:commentRangeStart w:id="222"/>
      <w:r w:rsidRPr="000E20C5">
        <w:rPr>
          <w:color w:val="000000" w:themeColor="text1"/>
          <w:shd w:val="clear" w:color="auto" w:fill="FFFFFF"/>
        </w:rPr>
        <w:t xml:space="preserve"> </w:t>
      </w:r>
      <w:r w:rsidR="00FD0745">
        <w:rPr>
          <w:color w:val="000000" w:themeColor="text1"/>
          <w:shd w:val="clear" w:color="auto" w:fill="FFFFFF"/>
        </w:rPr>
        <w:t xml:space="preserve">future </w:t>
      </w:r>
      <w:r w:rsidR="00F011DE">
        <w:rPr>
          <w:color w:val="000000" w:themeColor="text1"/>
          <w:shd w:val="clear" w:color="auto" w:fill="FFFFFF"/>
        </w:rPr>
        <w:t>reward</w:t>
      </w:r>
      <w:r w:rsidR="00FD0745">
        <w:rPr>
          <w:color w:val="000000" w:themeColor="text1"/>
          <w:shd w:val="clear" w:color="auto" w:fill="FFFFFF"/>
        </w:rPr>
        <w:t>s</w:t>
      </w:r>
      <w:r w:rsidR="00F011DE">
        <w:rPr>
          <w:color w:val="000000" w:themeColor="text1"/>
          <w:shd w:val="clear" w:color="auto" w:fill="FFFFFF"/>
        </w:rPr>
        <w:t xml:space="preserve"> </w:t>
      </w:r>
      <w:commentRangeEnd w:id="222"/>
      <w:r w:rsidR="00F011DE">
        <w:rPr>
          <w:rStyle w:val="CommentReference"/>
        </w:rPr>
        <w:commentReference w:id="222"/>
      </w:r>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{"citationID":"kSru972u","properties":{"formattedCitation":"(Soutschek et al., 2020)","plainCitation":"(Soutschek et al., 2020)","noteIndex":0},"citationItems":[{"id":548,"uris":["http://zotero.org/users/1967564/items/VHL2WKY7"],"uri":["http://zotero.org/users/1967564/items/VHL2WKY7"],"itemData":{"id":548,"type":"article-journal","abstract":"Studies of neural processes underlying delay of gratification usually focus on prefrontal networks related to curbing affective impulses. Here, we provide evidence for an alternative mechanism that facilitates delaying gratification by mental orientation towards the future. Combining continuous theta-burst stimulation (cTBS) with functional neuroimaging, we tested how the right temporoparietal junction (rTPJ) facilitates processing of future events and thereby promotes delay of gratification. Participants performed an intertemporal decision task and a mental time-travel task in the MRI scanner before and after receiving cTBS over the rTPJ or the vertex (control site). rTPJ cTBS led to both stronger temporal discounting for longer delays and reduced processing of future relative to past events in the mental time-travel task. This finding suggests that the rTPJ contributes to the ability to delay gratification by facilitating mental representation of outcomes in the future. On the neural level, rTPJ cTBS led to a reduction in the extent to which connectivity of rTPJ with striatum reflected the value of delayed rewards, indicating a role of rTPJ–striatum connectivity in constructing neural representations of future rewards. Together, our findings provide evidence that the rTPJ is an integral part of a brain network that promotes delay of gratification by facilitating mental orientation to future rewards.","container-title":"PLOS Biology","DOI":"10.1371/journal.pbio.3000800","ISSN":"1545-7885","issue":"8","journalAbbreviation":"PLOS Biology","language":"en","note":"publisher: Public Library of Science","page":"e3000800","source":"PLoS Journals","title":"The right temporoparietal junction enables delay of gratification by allowing decision makers to focus on future events","volume":"18","author":[{"family":"Soutschek","given":"Alexander"},{"family":"Moisa","given":"Marius"},{"family":"Ruff","given":"Christian C."},{"family":"Tobler","given":"Philippe N."}],"issued":{"date-parts":[["2020",8,10]]}}}],"schema":"https://github.com/citation-style-language/schema/raw/master/csl-citation.json"}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(Soutschek et al., 2020)</w:t>
      </w:r>
      <w:r w:rsidR="008A7196">
        <w:rPr>
          <w:color w:val="000000" w:themeColor="text1"/>
          <w:shd w:val="clear" w:color="auto" w:fill="FFFFFF"/>
        </w:rPr>
        <w:fldChar w:fldCharType="end"/>
      </w:r>
      <w:r w:rsidRPr="000E20C5">
        <w:rPr>
          <w:color w:val="000000" w:themeColor="text1"/>
          <w:shd w:val="clear" w:color="auto" w:fill="FFFFFF"/>
        </w:rPr>
        <w:t xml:space="preserve">. </w:t>
      </w:r>
      <w:r w:rsidR="00D74915" w:rsidRPr="000E20C5">
        <w:rPr>
          <w:color w:val="000000" w:themeColor="text1"/>
          <w:shd w:val="clear" w:color="auto" w:fill="FFFFFF"/>
        </w:rPr>
        <w:t>These findings</w:t>
      </w:r>
      <w:r w:rsidR="005C6B43" w:rsidRPr="000E20C5">
        <w:rPr>
          <w:color w:val="000000" w:themeColor="text1"/>
          <w:shd w:val="clear" w:color="auto" w:fill="FFFFFF"/>
        </w:rPr>
        <w:t xml:space="preserve"> advance</w:t>
      </w:r>
      <w:r w:rsidRPr="000E20C5">
        <w:rPr>
          <w:color w:val="000000" w:themeColor="text1"/>
          <w:shd w:val="clear" w:color="auto" w:fill="FFFFFF"/>
        </w:rPr>
        <w:t xml:space="preserve"> </w:t>
      </w:r>
      <w:r w:rsidR="005C6B43" w:rsidRPr="000E20C5">
        <w:rPr>
          <w:color w:val="000000" w:themeColor="text1"/>
          <w:shd w:val="clear" w:color="auto" w:fill="FFFFFF"/>
        </w:rPr>
        <w:t>a growing understanding of</w:t>
      </w:r>
      <w:r w:rsidRPr="000E20C5">
        <w:rPr>
          <w:color w:val="000000" w:themeColor="text1"/>
          <w:shd w:val="clear" w:color="auto" w:fill="FFFFFF"/>
        </w:rPr>
        <w:t xml:space="preserve"> the role </w:t>
      </w:r>
      <w:r w:rsidR="00700864" w:rsidRPr="000E20C5">
        <w:rPr>
          <w:color w:val="000000" w:themeColor="text1"/>
          <w:shd w:val="clear" w:color="auto" w:fill="FFFFFF"/>
        </w:rPr>
        <w:t>of</w:t>
      </w:r>
      <w:r w:rsidR="005C6B43" w:rsidRPr="000E20C5">
        <w:rPr>
          <w:color w:val="000000" w:themeColor="text1"/>
          <w:shd w:val="clear" w:color="auto" w:fill="FFFFFF"/>
        </w:rPr>
        <w:t xml:space="preserve"> the</w:t>
      </w:r>
      <w:r w:rsidR="00700864" w:rsidRPr="000E20C5">
        <w:rPr>
          <w:color w:val="000000" w:themeColor="text1"/>
          <w:shd w:val="clear" w:color="auto" w:fill="FFFFFF"/>
        </w:rPr>
        <w:t xml:space="preserve"> rTPJ</w:t>
      </w:r>
      <w:r w:rsidRPr="000E20C5">
        <w:rPr>
          <w:color w:val="000000" w:themeColor="text1"/>
          <w:shd w:val="clear" w:color="auto" w:fill="FFFFFF"/>
        </w:rPr>
        <w:t xml:space="preserve"> </w:t>
      </w:r>
      <w:r w:rsidR="00D74915" w:rsidRPr="000E20C5">
        <w:rPr>
          <w:color w:val="000000" w:themeColor="text1"/>
          <w:shd w:val="clear" w:color="auto" w:fill="FFFFFF"/>
        </w:rPr>
        <w:t xml:space="preserve">in functions </w:t>
      </w:r>
      <w:r w:rsidRPr="000E20C5">
        <w:rPr>
          <w:color w:val="000000" w:themeColor="text1"/>
          <w:shd w:val="clear" w:color="auto" w:fill="FFFFFF"/>
        </w:rPr>
        <w:t xml:space="preserve">beyond social </w:t>
      </w:r>
      <w:r w:rsidR="00D74915" w:rsidRPr="000E20C5">
        <w:rPr>
          <w:color w:val="000000" w:themeColor="text1"/>
          <w:shd w:val="clear" w:color="auto" w:fill="FFFFFF"/>
        </w:rPr>
        <w:t xml:space="preserve">processing </w:t>
      </w:r>
      <w:r w:rsidR="005C6B43" w:rsidRPr="000E20C5">
        <w:rPr>
          <w:color w:val="000000" w:themeColor="text1"/>
          <w:shd w:val="clear" w:color="auto" w:fill="FFFFFF"/>
        </w:rPr>
        <w:t>and</w:t>
      </w:r>
      <w:r w:rsidR="00D74915" w:rsidRPr="000E20C5">
        <w:rPr>
          <w:color w:val="000000" w:themeColor="text1"/>
          <w:shd w:val="clear" w:color="auto" w:fill="FFFFFF"/>
        </w:rPr>
        <w:t xml:space="preserve"> the</w:t>
      </w:r>
      <w:r w:rsidRPr="000E20C5">
        <w:rPr>
          <w:color w:val="000000" w:themeColor="text1"/>
          <w:shd w:val="clear" w:color="auto" w:fill="FFFFFF"/>
        </w:rPr>
        <w:t xml:space="preserve"> attribution o</w:t>
      </w:r>
      <w:r w:rsidR="000B5E26" w:rsidRPr="000E20C5">
        <w:rPr>
          <w:color w:val="000000" w:themeColor="text1"/>
          <w:shd w:val="clear" w:color="auto" w:fill="FFFFFF"/>
        </w:rPr>
        <w:t>f</w:t>
      </w:r>
      <w:r w:rsidRPr="000E20C5">
        <w:rPr>
          <w:color w:val="000000" w:themeColor="text1"/>
          <w:shd w:val="clear" w:color="auto" w:fill="FFFFFF"/>
        </w:rPr>
        <w:t xml:space="preserve"> mental states</w:t>
      </w:r>
      <w:ins w:id="223" w:author="Kahini Mehta" w:date="2022-04-28T14:00:00Z">
        <w:r w:rsidR="007030E4">
          <w:rPr>
            <w:color w:val="000000" w:themeColor="text1"/>
            <w:shd w:val="clear" w:color="auto" w:fill="FFFFFF"/>
          </w:rPr>
          <w:t xml:space="preserve"> (refer back to this paper to elaborate</w:t>
        </w:r>
      </w:ins>
      <w:ins w:id="224" w:author="Kahini Mehta" w:date="2022-04-28T14:48:00Z">
        <w:r w:rsidR="00FE2D22">
          <w:rPr>
            <w:color w:val="000000" w:themeColor="text1"/>
            <w:shd w:val="clear" w:color="auto" w:fill="FFFFFF"/>
          </w:rPr>
          <w:t xml:space="preserve">: </w:t>
        </w:r>
        <w:r w:rsidR="00D07FA5">
          <w:rPr>
            <w:color w:val="000000" w:themeColor="text1"/>
            <w:shd w:val="clear" w:color="auto" w:fill="FFFFFF"/>
          </w:rPr>
          <w:t>“</w:t>
        </w:r>
        <w:r w:rsidR="00D07FA5" w:rsidRPr="00D07FA5">
          <w:t>Thus, the rTPJ appears to be a core node of a network that facilitates delaying gratification by enabling humans to take the perspective of their future selves.</w:t>
        </w:r>
      </w:ins>
    </w:p>
    <w:p w14:paraId="203AAAA9" w14:textId="08C42F18" w:rsidR="00FE2D22" w:rsidRDefault="00FE2D22" w:rsidP="00FE2D22">
      <w:pPr>
        <w:rPr>
          <w:ins w:id="225" w:author="Kahini Mehta" w:date="2022-04-28T14:51:00Z"/>
        </w:rPr>
      </w:pPr>
      <w:ins w:id="226" w:author="Kahini Mehta" w:date="2022-04-28T14:48:00Z">
        <w:r w:rsidRPr="00FE2D22">
          <w:t>In analogy to how the rTPJ may promote prosocial actions by overcoming a focus on the self [16,17], this view suggests that the rTPJ may reduce delay discounting by overcoming a focus on the present.</w:t>
        </w:r>
        <w:r w:rsidR="00D07FA5">
          <w:t>”</w:t>
        </w:r>
      </w:ins>
    </w:p>
    <w:p w14:paraId="120DDD7E" w14:textId="32EDA678" w:rsidR="00D07FA5" w:rsidRDefault="00D07FA5" w:rsidP="00D07FA5">
      <w:pPr>
        <w:rPr>
          <w:ins w:id="227" w:author="Kahini Mehta" w:date="2022-04-28T14:53:00Z"/>
        </w:rPr>
      </w:pPr>
      <w:ins w:id="228" w:author="Kahini Mehta" w:date="2022-04-28T14:51:00Z">
        <w:r>
          <w:t>M</w:t>
        </w:r>
        <w:r w:rsidRPr="00D07FA5">
          <w:t xml:space="preserve">oreover, transcranial magnetic inhibition of the right TPJ was recently observed to produce steeper rates of discounting for both delayed and social rewards, potentially reflecting a common neurocognitive mechanism facilitating self-controlled and altruistic choices (Soutschek et al., 2016) </w:t>
        </w:r>
      </w:ins>
    </w:p>
    <w:p w14:paraId="5611D37F" w14:textId="58268D91" w:rsidR="00D07FA5" w:rsidRPr="00D07FA5" w:rsidRDefault="00D07FA5" w:rsidP="00D07FA5">
      <w:pPr>
        <w:rPr>
          <w:ins w:id="229" w:author="Kahini Mehta" w:date="2022-04-28T14:53:00Z"/>
        </w:rPr>
      </w:pPr>
      <w:ins w:id="230" w:author="Kahini Mehta" w:date="2022-04-28T14:53:00Z">
        <w:r w:rsidRPr="00D07FA5">
          <w:t xml:space="preserve">In contrast, low discount rates were associated with activity in the medial prefrontal cortex and right temporoparietal junction. This pattern may reflect biological mechanisms underlying </w:t>
        </w:r>
        <w:r w:rsidRPr="00D07FA5">
          <w:lastRenderedPageBreak/>
          <w:t>behavioral heterogeneity in discount rates.</w:t>
        </w:r>
        <w:r>
          <w:t xml:space="preserve"> (</w:t>
        </w:r>
        <w:r w:rsidRPr="00D07FA5">
          <w:t>Neural congruence between intertemporal and interpersonal self-control: Evidence from delay and social discounting (2017)</w:t>
        </w:r>
        <w:r>
          <w:t>)</w:t>
        </w:r>
      </w:ins>
    </w:p>
    <w:p w14:paraId="621817D1" w14:textId="77777777" w:rsidR="00D07FA5" w:rsidRPr="00D07FA5" w:rsidRDefault="00D07FA5" w:rsidP="00D07FA5">
      <w:pPr>
        <w:rPr>
          <w:ins w:id="231" w:author="Kahini Mehta" w:date="2022-04-28T14:51:00Z"/>
        </w:rPr>
      </w:pPr>
    </w:p>
    <w:p w14:paraId="694F56CD" w14:textId="77777777" w:rsidR="00D07FA5" w:rsidRPr="00FE2D22" w:rsidRDefault="00D07FA5" w:rsidP="00FE2D22">
      <w:pPr>
        <w:rPr>
          <w:ins w:id="232" w:author="Kahini Mehta" w:date="2022-04-28T14:48:00Z"/>
        </w:rPr>
      </w:pPr>
    </w:p>
    <w:p w14:paraId="54BAE929" w14:textId="77777777" w:rsidR="00110776" w:rsidRDefault="007030E4" w:rsidP="000C5328">
      <w:pPr>
        <w:jc w:val="both"/>
        <w:rPr>
          <w:ins w:id="233" w:author="Kahini Mehta" w:date="2022-04-28T15:00:00Z"/>
          <w:color w:val="000000" w:themeColor="text1"/>
          <w:shd w:val="clear" w:color="auto" w:fill="FFFFFF"/>
        </w:rPr>
      </w:pPr>
      <w:ins w:id="234" w:author="Kahini Mehta" w:date="2022-04-28T14:00:00Z">
        <w:r>
          <w:rPr>
            <w:color w:val="000000" w:themeColor="text1"/>
            <w:shd w:val="clear" w:color="auto" w:fill="FFFFFF"/>
          </w:rPr>
          <w:t>)</w:t>
        </w:r>
      </w:ins>
      <w:r w:rsidR="00D74915" w:rsidRPr="000E20C5">
        <w:rPr>
          <w:color w:val="000000" w:themeColor="text1"/>
          <w:shd w:val="clear" w:color="auto" w:fill="FFFFFF"/>
        </w:rPr>
        <w:t>;</w:t>
      </w:r>
      <w:r w:rsidR="00093063" w:rsidRPr="000E20C5">
        <w:rPr>
          <w:color w:val="000000" w:themeColor="text1"/>
          <w:shd w:val="clear" w:color="auto" w:fill="FFFFFF"/>
        </w:rPr>
        <w:t xml:space="preserve"> it is increasingly evident that</w:t>
      </w:r>
      <w:r w:rsidR="00700864" w:rsidRPr="000E20C5">
        <w:rPr>
          <w:color w:val="000000" w:themeColor="text1"/>
          <w:shd w:val="clear" w:color="auto" w:fill="FFFFFF"/>
        </w:rPr>
        <w:t xml:space="preserve"> the</w:t>
      </w:r>
      <w:r w:rsidR="0031712C" w:rsidRPr="000E20C5">
        <w:rPr>
          <w:color w:val="000000" w:themeColor="text1"/>
          <w:shd w:val="clear" w:color="auto" w:fill="FFFFFF"/>
        </w:rPr>
        <w:t xml:space="preserve"> rTPJ also </w:t>
      </w:r>
      <w:r w:rsidR="00D74915" w:rsidRPr="000E20C5">
        <w:rPr>
          <w:color w:val="000000" w:themeColor="text1"/>
          <w:shd w:val="clear" w:color="auto" w:fill="FFFFFF"/>
        </w:rPr>
        <w:t>plays a role in the evaluation of future reward outcomes</w:t>
      </w:r>
      <w:r w:rsidR="008A7196">
        <w:rPr>
          <w:color w:val="000000" w:themeColor="text1"/>
          <w:shd w:val="clear" w:color="auto" w:fill="FFFFFF"/>
        </w:rPr>
        <w:t xml:space="preserve"> </w:t>
      </w:r>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{"citationID":"ij4OuEV2","properties":{"formattedCitation":"(Strombach et al., 2015; Pehlivanova et al., 2018)","plainCitation":"(Strombach et al., 2015; Pehlivanova et al., 2018)","noteIndex":0},"citationItems":[{"id":551,"uris":["http://zotero.org/users/1967564/items/JAJ4BPYI"],"uri":["http://zotero.org/users/1967564/items/JAJ4BPYI"],"itemData":{"id":551,"type":"article-journal","abstract":"Most people are generous, but not toward everyone alike: generosity usually declines with social distance between individuals, a phenomenon called social discounting. Despite the pervasiveness of social discounting, social distance between actors has been surprisingly neglected in economic theory and neuroscientific research. We used functional magnetic resonance imaging (fMRI) to study the neural basis of this process to understand the neural underpinnings of social decision making. Participants chose between selfish and generous alternatives, yielding either a large reward for the participant alone, or smaller rewards for the participant and another individual at a particular social distance. We found that generous choices engaged the temporoparietal junction (TPJ). In particular, the TPJ activity was scaled to the social-distance–dependent conflict between selfish and generous motives during prosocial choice, consistent with ideas that the TPJ promotes generosity by facilitating overcoming egoism bias. Based on functional coupling data, we propose and provide evidence for a biologically plausible neural model according to which the TPJ supports social discounting by modulating basic neural value signals in the ventromedial prefrontal cortex to incorporate social-distance–dependent other-regarding preferences into an otherwise exclusively own-reward value representation.","container-title":"Proceedings of the National Academy of Sciences","DOI":"10.1073/pnas.1414715112","ISSN":"0027-8424, 1091-6490","issue":"5","journalAbbreviation":"PNAS","language":"en","note":"publisher: National Academy of Sciences\nsection: Biological Sciences\nPMID: 25605887","page":"1619-1624","source":"www.pnas.org","title":"Social discounting involves modulation of neural value signals by temporoparietal junction","volume":"112","author":[{"family":"Strombach","given":"Tina"},{"family":"Weber","given":"Bernd"},{"family":"Hangebrauk","given":"Zsofia"},{"family":"Kenning","given":"Peter"},{"family":"Karipidis","given":"Iliana I."},{"family":"Tobler","given":"Philippe N."},{"family":"Kalenscher","given":"Tobias"}],"issued":{"date-parts":[["2015",2,3]]}}},{"id":222,"uris":["http://zotero.org/users/1967564/items/G2RGQ9ZB"],"uri":["http://zotero.org/users/1967564/items/G2RGQ9ZB"],"itemData":{"id":222,"type":"article-journal","abstract":"Adolescence is characterized by both maturation of brain structure and increased risk of negative outcomes from behaviors associated with impulsive decision-making. One important index of impulsive choice is delay discounting (DD), which measures the tendency to prefer smaller rewards available soon over larger rewards delivered after a delay. However, it remains largely unknown how individual differences in structural brain development may be associated with impulsive choice during adolescence. Leveraging a unique large sample of 427 human youths (208 males and 219 females) imaged as part of the Philadelphia Neurodevelopmental Cohort, we examined associations between delay discounting and cortical thickness within structural covariance networks. These structural networks were derived using non-negative matrix factorization, an advanced multivariate technique for dimensionality reduction, and analyzed using generalized additive models with penalized splines to capture both linear and nonlinear developmental effects. We found that impulsive choice, as measured by greater discounting, was most strongly associated with diminished cortical thickness in structural brain networks that encompassed the ventromedial prefrontal cortex, orbitofrontal cortex, temporal pole, and temporoparietal junction. Furthermore, structural brain networks predicted DD above and beyond cognitive performance. Together, these results suggest that reduced cortical thickness in regions known to be involved in value-based decision-making is a marker of impulsive choice during the critical period of adolescence.\nSIGNIFICANCE STATEMENT Risky behaviors during adolescence, such as initiation of substance use or reckless driving, are a major source of morbidity and mortality. In this study, we present evidence from a large sample of youths that diminished cortical thickness in specific structural brain networks is associated with impulsive choice. Notably, the strongest association between impulsive choice and brain structure was seen in regions implicated in value-based decision-making; namely, the ventromedial prefrontal and orbitofrontal cortices. Moving forward, such neuroanatomical markers of impulsivity may aid in the development of personalized interventions targeted to reduce risk of negative outcomes resulting from impulsivity during adolescence.","container-title":"Journal of Neuroscience","DOI":"10.1523/JNEUROSCI.2200-17.2018","ISSN":"0270-6474, 1529-2401","issue":"10","journalAbbreviation":"J. Neurosci.","language":"en","note":"publisher: Society for Neuroscience\nsection: Research Articles\nPMID: 29440536","page":"2471-2481","source":"www.jneurosci.org","title":"Diminished Cortical Thickness Is Associated with Impulsive Choice in Adolescence","volume":"38","author":[{"family":"Pehlivanova","given":"Marieta"},{"family":"Wolf","given":"Daniel H."},{"family":"Sotiras","given":"Aristeidis"},{"family":"Kaczkurkin","given":"Antonia N."},{"family":"Moore","given":"Tyler M."},{"family":"Ciric","given":"Rastko"},{"family":"Cook","given":"Philip A."},{"family":"Garza","given":"Angel Garcia de La"},{"family":"Rosen","given":"Adon F. G."},{"family":"Ruparel","given":"Kosha"},{"family":"Sharma","given":"Anup"},{"family":"Shinohara","given":"Russell T."},{"family":"Roalf","given":"David R."},{"family":"Gur","given":"Ruben C."},{"family":"Davatzikos","given":"Christos"},{"family":"Gur","given":"Raquel E."},{"family":"Kable","given":"Joseph W."},{"family":"Satterthwaite","given":"Theodore D."}],"issued":{"date-parts":[["2018",3,7]]}}}],"schema":"https://github.com/citation-style-language/schema/raw/master/csl-citation.json"}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w:t>
      </w:r>
      <w:del w:id="235" w:author="Kahini Mehta" w:date="2022-04-28T14:57:00Z">
        <w:r w:rsidR="008A7196" w:rsidDel="00110776">
          <w:rPr>
            <w:noProof/>
            <w:color w:val="000000" w:themeColor="text1"/>
            <w:shd w:val="clear" w:color="auto" w:fill="FFFFFF"/>
          </w:rPr>
          <w:delText xml:space="preserve">Strombach et al., 2015; </w:delText>
        </w:r>
      </w:del>
      <w:r w:rsidR="008A7196">
        <w:rPr>
          <w:noProof/>
          <w:color w:val="000000" w:themeColor="text1"/>
          <w:shd w:val="clear" w:color="auto" w:fill="FFFFFF"/>
        </w:rPr>
        <w:t>Pehlivanova et al., 2018)</w:t>
      </w:r>
      <w:r w:rsidR="008A7196">
        <w:rPr>
          <w:color w:val="000000" w:themeColor="text1"/>
          <w:shd w:val="clear" w:color="auto" w:fill="FFFFFF"/>
        </w:rPr>
        <w:fldChar w:fldCharType="end"/>
      </w:r>
      <w:r w:rsidR="0031712C" w:rsidRPr="000E20C5">
        <w:rPr>
          <w:color w:val="000000" w:themeColor="text1"/>
          <w:shd w:val="clear" w:color="auto" w:fill="FFFFFF"/>
        </w:rPr>
        <w:t>.</w:t>
      </w:r>
      <w:r w:rsidR="000B5E26" w:rsidRPr="000E20C5">
        <w:rPr>
          <w:color w:val="000000" w:themeColor="text1"/>
          <w:shd w:val="clear" w:color="auto" w:fill="FFFFFF"/>
        </w:rPr>
        <w:t xml:space="preserve"> </w:t>
      </w:r>
      <w:commentRangeStart w:id="236"/>
      <w:commentRangeStart w:id="237"/>
      <w:r w:rsidR="00F011DE">
        <w:rPr>
          <w:color w:val="000000" w:themeColor="text1"/>
          <w:shd w:val="clear" w:color="auto" w:fill="FFFFFF"/>
        </w:rPr>
        <w:t>For example,</w:t>
      </w:r>
      <w:r w:rsidR="00692B00" w:rsidRPr="000E20C5">
        <w:rPr>
          <w:color w:val="000000" w:themeColor="text1"/>
          <w:shd w:val="clear" w:color="auto" w:fill="FFFFFF"/>
        </w:rPr>
        <w:t xml:space="preserve"> the </w:t>
      </w:r>
      <w:commentRangeEnd w:id="236"/>
      <w:r w:rsidR="00F011DE">
        <w:rPr>
          <w:rStyle w:val="CommentReference"/>
        </w:rPr>
        <w:commentReference w:id="236"/>
      </w:r>
      <w:r w:rsidR="00692B00" w:rsidRPr="000E20C5">
        <w:rPr>
          <w:color w:val="000000" w:themeColor="text1"/>
          <w:shd w:val="clear" w:color="auto" w:fill="FFFFFF"/>
        </w:rPr>
        <w:t xml:space="preserve">rTPJ might </w:t>
      </w:r>
      <w:r w:rsidR="00FD0745">
        <w:rPr>
          <w:color w:val="000000" w:themeColor="text1"/>
          <w:shd w:val="clear" w:color="auto" w:fill="FFFFFF"/>
        </w:rPr>
        <w:t>facilitate</w:t>
      </w:r>
      <w:r w:rsidR="00FD0745" w:rsidRPr="000E20C5">
        <w:rPr>
          <w:color w:val="000000" w:themeColor="text1"/>
          <w:shd w:val="clear" w:color="auto" w:fill="FFFFFF"/>
        </w:rPr>
        <w:t xml:space="preserve"> </w:t>
      </w:r>
      <w:r w:rsidR="00692B00" w:rsidRPr="000E20C5">
        <w:rPr>
          <w:color w:val="000000" w:themeColor="text1"/>
          <w:shd w:val="clear" w:color="auto" w:fill="FFFFFF"/>
        </w:rPr>
        <w:t xml:space="preserve">delay during intertemporal choice by </w:t>
      </w:r>
      <w:r w:rsidR="00B30E97">
        <w:rPr>
          <w:color w:val="000000" w:themeColor="text1"/>
          <w:shd w:val="clear" w:color="auto" w:fill="FFFFFF"/>
        </w:rPr>
        <w:t xml:space="preserve">focusing </w:t>
      </w:r>
      <w:r w:rsidR="008E1FB2">
        <w:rPr>
          <w:color w:val="000000" w:themeColor="text1"/>
          <w:shd w:val="clear" w:color="auto" w:fill="FFFFFF"/>
        </w:rPr>
        <w:t xml:space="preserve">attention </w:t>
      </w:r>
      <w:r w:rsidR="00B30E97">
        <w:rPr>
          <w:color w:val="000000" w:themeColor="text1"/>
          <w:shd w:val="clear" w:color="auto" w:fill="FFFFFF"/>
        </w:rPr>
        <w:t>on</w:t>
      </w:r>
      <w:r w:rsidR="00B30E97" w:rsidRPr="000E20C5">
        <w:rPr>
          <w:color w:val="000000" w:themeColor="text1"/>
          <w:shd w:val="clear" w:color="auto" w:fill="FFFFFF"/>
        </w:rPr>
        <w:t xml:space="preserve"> </w:t>
      </w:r>
      <w:r w:rsidR="00692B00" w:rsidRPr="000E20C5">
        <w:rPr>
          <w:color w:val="000000" w:themeColor="text1"/>
          <w:shd w:val="clear" w:color="auto" w:fill="FFFFFF"/>
        </w:rPr>
        <w:t>future events</w:t>
      </w:r>
      <w:r w:rsidR="00FD79C0" w:rsidRPr="000E20C5">
        <w:rPr>
          <w:color w:val="000000" w:themeColor="text1"/>
          <w:shd w:val="clear" w:color="auto" w:fill="FFFFFF"/>
        </w:rPr>
        <w:t xml:space="preserve">. </w:t>
      </w:r>
      <w:commentRangeEnd w:id="237"/>
      <w:r w:rsidR="00B30E97">
        <w:rPr>
          <w:rStyle w:val="CommentReference"/>
        </w:rPr>
        <w:commentReference w:id="237"/>
      </w:r>
      <w:del w:id="238" w:author="Kahini Mehta" w:date="2022-04-28T15:00:00Z">
        <w:r w:rsidR="00692B00" w:rsidRPr="000E20C5" w:rsidDel="00110776">
          <w:rPr>
            <w:color w:val="000000" w:themeColor="text1"/>
            <w:shd w:val="clear" w:color="auto" w:fill="FFFFFF"/>
          </w:rPr>
          <w:delText xml:space="preserve">The left MFG was also identified as central to </w:delText>
        </w:r>
        <w:r w:rsidR="00F011DE" w:rsidDel="00110776">
          <w:rPr>
            <w:color w:val="000000" w:themeColor="text1"/>
            <w:shd w:val="clear" w:color="auto" w:fill="FFFFFF"/>
          </w:rPr>
          <w:delText>individual variability in</w:delText>
        </w:r>
        <w:r w:rsidR="00692B00" w:rsidRPr="000E20C5" w:rsidDel="00110776">
          <w:rPr>
            <w:color w:val="000000" w:themeColor="text1"/>
            <w:shd w:val="clear" w:color="auto" w:fill="FFFFFF"/>
          </w:rPr>
          <w:delText xml:space="preserve"> DD. </w:delText>
        </w:r>
        <w:r w:rsidR="00692B00" w:rsidRPr="00C45BFE" w:rsidDel="00110776">
          <w:rPr>
            <w:color w:val="000000" w:themeColor="text1"/>
            <w:shd w:val="clear" w:color="auto" w:fill="FFFFFF"/>
          </w:rPr>
          <w:delText>MFG engagement has previously been identified as important for top-down control during DD in adolescence</w:delText>
        </w:r>
        <w:r w:rsidR="00F011DE" w:rsidDel="00110776">
          <w:rPr>
            <w:color w:val="000000" w:themeColor="text1"/>
            <w:shd w:val="clear" w:color="auto" w:fill="FFFFFF"/>
          </w:rPr>
          <w:delText xml:space="preserve"> </w:delText>
        </w:r>
        <w:r w:rsidR="008A7196" w:rsidDel="00110776">
          <w:rPr>
            <w:color w:val="000000" w:themeColor="text1"/>
            <w:shd w:val="clear" w:color="auto" w:fill="FFFFFF"/>
          </w:rPr>
          <w:fldChar w:fldCharType="begin"/>
        </w:r>
        <w:r w:rsidR="008A7196" w:rsidDel="00110776">
          <w:rPr>
            <w:color w:val="000000" w:themeColor="text1"/>
            <w:shd w:val="clear" w:color="auto" w:fill="FFFFFF"/>
          </w:rPr>
          <w:delInstrText xml:space="preserve"> ADDIN ZOTERO_ITEM CSL_CITATION {"citationID":"JZwNyb5k","properties":{"formattedCitation":"(Schilling et al., 2012, 2013; Kleibeuker et al., 2013)","plainCitation":"(Schilling et al., 2012, 2013; Kleibeuker et al., 2013)","noteIndex":0},"citationItems":[{"id":614,"uris":["http://zotero.org/users/1967564/items/GZJMZWJV"],"uri":["http://zotero.org/users/1967564/items/GZJMZWJV"],"itemData":{"id":614,"type":"article-journal","abstract":"Background\nImpulsiveness is a central domain of human personality and of relevance for the development of substance use and certain psychiatric disorders. This study investigates whether there are overlapping as well as distinct structural cerebral correlates of attentional, motor and nonplanning impulsiveness in healthy adults.\nMethods\nHigh-resolution magnetic resonance scans were acquired in 32 healthy adults to model the gray–white and gray–cerebrospinal fluid borders for each individual cortex and to compute the distance of these surfaces as a measure of cortical thickness (CT). Associations between CT and the dimensions of impulsiveness (Barratt-Impulsiveness-Scale 11, BIS) were identified in entire cortex analyses.\nResults\nWe observed a significant negative correlation between left middle frontal gyrus (MFG) CT and the attention BIS score (FDR p&lt;.05), motor, nonplanning and total BIS score (each p&lt;0.001 uncorrected). In addition, CT of the orbitofrontal (OFC) and superior frontal gyrus (SFG) were inversely correlated (p&lt;0.001 uncorrected) with BIS total and motor score. Among other negative associations only one positive correlation (right inferior temporal with nonplanning score, p&lt;0.001 uncorrected) was found.\nConclusions\nThe MFG is crucial for top-down control, executive and attentional processes. The MFG together with the OFC and SFG appears to be part of brain structures, which have previously been shown to mediate behavioral inhibition, well-planned action and attention, which are core facets of impulsiveness as measured with the Barratt-Impulsiveness-Scale.","collection-title":"Neuroergonomics: The human brain in action and at work","container-title":"NeuroImage","DOI":"10.1016/j.neuroimage.2011.07.058","ISSN":"1053-8119","issue":"1","journalAbbreviation":"NeuroImage","language":"en","page":"824-830","source":"ScienceDirect","title":"Cortical thickness correlates with impulsiveness in healthy adults","volume":"59","author":[{"family":"Schilling","given":"Christina"},{"family":"Kühn","given":"Simone"},{"family":"Romanowski","given":"Alexander"},{"family":"Schubert","given":"Florian"},{"family":"Kathmann","given":"Norbert"},{"family":"Gallinat","given":"Jürgen"}],"issued":{"date-parts":[["2012",1,2]]}}},{"id":617,"uris":["http://zotero.org/users/1967564/items/E6XE5PB2"],"uri":["http://zotero.org/users/1967564/items/E6XE5PB2"],"itemData":{"id":617,"type":"article-journal","abstract":"Impulsiveness is a pivotal personality trait representing a core domain in all major personality inventories. Recently, impulsiveness has been identified as an important modulator of cognitive processing, particularly in tasks that require the processing of large amounts of information. Although brain imaging studies have implicated the prefrontal cortex to be a common underlying representation of impulsiveness and related cognitive functioning, to date a fine-grain and detailed morphometric analysis has not been carried out. On the basis of ahigh-resolution magnetic resonance scans acquired in 1620 healthy adolescents (IMAGEN), the individual cortical thickness (CT) was estimated. Correlations between Cloninger's impulsiveness and CT were studied in an entire cortex analysis. The cluster identified was tested for associations with performance in perceptual reasoning tasks of the Wechsler Intelligence Scale for Children (WISC IV). We observed a significant inverse correlation between trait impulsiveness and CT of the left superior frontal cortex (SFC; Monte Carlo Simulation P&lt;0.01). CT within this cluster correlated with perceptual reasoning scores (Bonferroni corrected) of the WISC IV. On the basis of a large sample of adolescents, we identified an extended area in the SFC as a correlate of impulsiveness, which appears to be in line with the trait character of this prominent personality facet. The association of SFC thickness with perceptual reasoning argues for a common neurobiological basis of personality and specific cognitive domains comprising attention, spatial reasoning and response selection. The results may facilitate the understanding of the role of impulsiveness in several psychiatric disorders associated with prefrontal dysfunctions and cognitive deficits.","container-title":"Molecular Psychiatry","DOI":"10.1038/mp.2012.56","ISSN":"1476-5578","issue":"5","journalAbbreviation":"Mol Psychiatry","language":"eng","note":"PMID: 22665261","page":"624-630","source":"PubMed","title":"Cortical thickness of superior frontal cortex predicts impulsiveness and perceptual reasoning in adolescence","volume":"18","author":[{"family":"Schilling","given":"C."},{"family":"Kühn","given":"S."},{"family":"Paus","given":"T."},{"family":"Romanowski","given":"A."},{"family":"Banaschewski","given":"T."},{"family":"Barbot","given":"A."},{"family":"Barker","given":"G. J."},{"family":"Brühl","given":"R."},{"family":"Büchel","given":"C."},{"family":"Conrod","given":"P. J."},{"family":"Dalley","given":"J. W."},{"family":"Flor","given":"H."},{"family":"Ittermann","given":"B."},{"family":"Ivanov","given":"N."},{"family":"Mann","given":"K."},{"family":"Martinot","given":"J.-L."},{"family":"Nees","given":"F."},{"family":"Rietschel","given":"M."},{"family":"Robbins","given":"T. W."},{"family":"Smolka","given":"M. N."},{"family":"Ströhle","given":"A."},{"family":"Kathmann","given":"N."},{"family":"Garavan","given":"H."},{"family":"Heinz","given":"A."},{"family":"Schumann","given":"G."},{"family":"Gallinat","given":"J."},{"literal":"IMAGEN consortium (www.imagen-europe.com)"}],"issued":{"date-parts":[["2013",5]]}}},{"id":611,"uris":["http://zotero.org/users/1967564/items/4P9V6CC9"],"uri":["http://zotero.org/users/1967564/items/4P9V6CC9"],"itemData":{"id":611,"type":"article-journal","abstract":"Creative cognition, defined as the generation of new yet appropriate ideas and solutions, serves important adaptive purposes. Here, we tested whether and how middle adolescence, characterized by transformations toward life independency and individuality, is a more profitable phase than adulthood for creative cognition. Behavioral and neural differences for creative problem solving in adolescents (15–17 years) and adults (25–30 years) were measured while performing a matchstick problem task (MPT) in the scanner and the creative ability test (CAT), a visuo-spatial divergent thinking task, outside the scanner. Overall performances were comparable, although MPT performance indicated an advantage for adolescents in creative problem solving. In addition, adolescents showed more activation in lateral prefrontal cortex (ventral and dorsal) during creative problem solving compared to adults. These areas correlated with performances on the MPT and the CAT performance. We discuss that extended prefrontal cortex activation in adolescence is important for exploration and aids in creative cognition.","container-title":"Developmental Cognitive Neuroscience","DOI":"10.1016/j.dcn.2013.03.003","ISSN":"1878-9293","journalAbbreviation":"Developmental Cognitive Neuroscience","language":"en","page":"197-206","source":"ScienceDirect","title":"Prefrontal cortex involvement in creative problem solving in middle adolescence and adulthood","volume":"5","author":[{"family":"Kleibeuker","given":"Sietske W."},{"family":"Koolschijn","given":"P. Cédric M. P."},{"family":"Jolles","given":"Dietsje D."},{"family":"Schel","given":"Margot A."},{"family":"De Dreu","given":"Carsten K. W."},{"family":"Crone","given":"Eveline A."}],"issued":{"date-parts":[["2013",7,1]]}}}],"schema":"https://github.com/citation-style-language/schema/raw/master/csl-citation.json"} </w:delInstrText>
        </w:r>
        <w:r w:rsidR="008A7196" w:rsidDel="00110776">
          <w:rPr>
            <w:color w:val="000000" w:themeColor="text1"/>
            <w:shd w:val="clear" w:color="auto" w:fill="FFFFFF"/>
          </w:rPr>
          <w:fldChar w:fldCharType="separate"/>
        </w:r>
        <w:r w:rsidR="008A7196" w:rsidDel="00110776">
          <w:rPr>
            <w:noProof/>
            <w:color w:val="000000" w:themeColor="text1"/>
            <w:shd w:val="clear" w:color="auto" w:fill="FFFFFF"/>
          </w:rPr>
          <w:delText>(Schilling et al., 2012, 2013; Kleibeuker et al., 2013)</w:delText>
        </w:r>
        <w:r w:rsidR="008A7196" w:rsidDel="00110776">
          <w:rPr>
            <w:color w:val="000000" w:themeColor="text1"/>
            <w:shd w:val="clear" w:color="auto" w:fill="FFFFFF"/>
          </w:rPr>
          <w:fldChar w:fldCharType="end"/>
        </w:r>
        <w:r w:rsidR="00692B00" w:rsidRPr="000E20C5" w:rsidDel="00110776">
          <w:rPr>
            <w:color w:val="000000" w:themeColor="text1"/>
            <w:shd w:val="clear" w:color="auto" w:fill="FFFFFF"/>
          </w:rPr>
          <w:delText>.</w:delText>
        </w:r>
      </w:del>
    </w:p>
    <w:p w14:paraId="4E90829C" w14:textId="18ED7184" w:rsidR="00110776" w:rsidRDefault="0040464A" w:rsidP="000C5328">
      <w:pPr>
        <w:jc w:val="both"/>
        <w:rPr>
          <w:ins w:id="239" w:author="Kahini Mehta" w:date="2022-04-28T15:00:00Z"/>
          <w:color w:val="000000" w:themeColor="text1"/>
          <w:shd w:val="clear" w:color="auto" w:fill="FFFFFF"/>
        </w:rPr>
      </w:pPr>
      <w:ins w:id="240" w:author="Kahini Mehta" w:date="2022-04-28T15:00:00Z">
        <w:r>
          <w:rPr>
            <w:color w:val="000000" w:themeColor="text1"/>
            <w:shd w:val="clear" w:color="auto" w:fill="FFFFFF"/>
          </w:rPr>
          <w:t>dmPFC</w:t>
        </w:r>
      </w:ins>
    </w:p>
    <w:p w14:paraId="43631034" w14:textId="35BE1947" w:rsidR="000C5328" w:rsidRPr="0040464A" w:rsidDel="0040464A" w:rsidRDefault="0040464A">
      <w:pPr>
        <w:pStyle w:val="ListParagraph"/>
        <w:numPr>
          <w:ilvl w:val="0"/>
          <w:numId w:val="6"/>
        </w:numPr>
        <w:jc w:val="both"/>
        <w:rPr>
          <w:del w:id="241" w:author="Kahini Mehta" w:date="2022-04-28T15:01:00Z"/>
          <w:color w:val="000000" w:themeColor="text1"/>
          <w:shd w:val="clear" w:color="auto" w:fill="FFFFFF"/>
          <w:rPrChange w:id="242" w:author="Kahini Mehta" w:date="2022-04-28T15:02:00Z">
            <w:rPr>
              <w:del w:id="243" w:author="Kahini Mehta" w:date="2022-04-28T15:01:00Z"/>
              <w:rFonts w:ascii="Georgia" w:hAnsi="Georgia"/>
              <w:color w:val="000000" w:themeColor="text1"/>
              <w:sz w:val="27"/>
              <w:szCs w:val="27"/>
              <w:shd w:val="clear" w:color="auto" w:fill="FFFFFF"/>
            </w:rPr>
          </w:rPrChange>
        </w:rPr>
        <w:pPrChange w:id="244" w:author="Kahini Mehta" w:date="2022-04-28T15:02:00Z">
          <w:pPr>
            <w:jc w:val="both"/>
          </w:pPr>
        </w:pPrChange>
      </w:pPr>
      <w:ins w:id="245" w:author="Kahini Mehta" w:date="2022-04-28T15:01:00Z">
        <w:r w:rsidRPr="0040464A">
          <w:rPr>
            <w:color w:val="000000" w:themeColor="text1"/>
            <w:shd w:val="clear" w:color="auto" w:fill="FFFFFF"/>
            <w:rPrChange w:id="246" w:author="Kahini Mehta" w:date="2022-04-28T15:02:00Z">
              <w:rPr>
                <w:shd w:val="clear" w:color="auto" w:fill="FFFFFF"/>
              </w:rPr>
            </w:rPrChange>
          </w:rPr>
          <w:t>These results</w:t>
        </w:r>
      </w:ins>
      <w:ins w:id="247" w:author="Kahini Mehta" w:date="2022-04-28T15:02:00Z">
        <w:r w:rsidRPr="0040464A">
          <w:rPr>
            <w:color w:val="000000" w:themeColor="text1"/>
            <w:shd w:val="clear" w:color="auto" w:fill="FFFFFF"/>
            <w:rPrChange w:id="248" w:author="Kahini Mehta" w:date="2022-04-28T15:02:00Z">
              <w:rPr>
                <w:shd w:val="clear" w:color="auto" w:fill="FFFFFF"/>
              </w:rPr>
            </w:rPrChange>
          </w:rPr>
          <w:t xml:space="preserve"> </w:t>
        </w:r>
      </w:ins>
      <w:ins w:id="249" w:author="Kahini Mehta" w:date="2022-04-28T15:01:00Z">
        <w:r w:rsidRPr="0040464A">
          <w:rPr>
            <w:color w:val="000000" w:themeColor="text1"/>
            <w:shd w:val="clear" w:color="auto" w:fill="FFFFFF"/>
            <w:rPrChange w:id="250" w:author="Kahini Mehta" w:date="2022-04-28T15:02:00Z">
              <w:rPr>
                <w:shd w:val="clear" w:color="auto" w:fill="FFFFFF"/>
              </w:rPr>
            </w:rPrChange>
          </w:rPr>
          <w:t>confirmed the important roles of DMPFC and FP in decision impulsivity</w:t>
        </w:r>
      </w:ins>
      <w:ins w:id="251" w:author="Kahini Mehta" w:date="2022-04-28T15:02:00Z">
        <w:r w:rsidRPr="0040464A">
          <w:rPr>
            <w:color w:val="000000" w:themeColor="text1"/>
            <w:shd w:val="clear" w:color="auto" w:fill="FFFFFF"/>
            <w:rPrChange w:id="252" w:author="Kahini Mehta" w:date="2022-04-28T15:02:00Z">
              <w:rPr>
                <w:shd w:val="clear" w:color="auto" w:fill="FFFFFF"/>
              </w:rPr>
            </w:rPrChange>
          </w:rPr>
          <w:t>(Activation patterns of the dorsal medial prefrontal cortex and frontal pole predict individual differences in decision impulsivity (2020))</w:t>
        </w:r>
      </w:ins>
      <w:del w:id="253" w:author="Kahini Mehta" w:date="2022-04-28T15:01:00Z">
        <w:r w:rsidR="00692B00" w:rsidRPr="0040464A" w:rsidDel="0040464A">
          <w:rPr>
            <w:color w:val="000000" w:themeColor="text1"/>
            <w:shd w:val="clear" w:color="auto" w:fill="FFFFFF"/>
            <w:rPrChange w:id="254" w:author="Kahini Mehta" w:date="2022-04-28T15:02:00Z">
              <w:rPr>
                <w:shd w:val="clear" w:color="auto" w:fill="FFFFFF"/>
              </w:rPr>
            </w:rPrChange>
          </w:rPr>
          <w:delText xml:space="preserve"> In this study, we show</w:delText>
        </w:r>
        <w:r w:rsidR="000C5328" w:rsidRPr="0040464A" w:rsidDel="0040464A">
          <w:rPr>
            <w:color w:val="000000" w:themeColor="text1"/>
            <w:shd w:val="clear" w:color="auto" w:fill="FFFFFF"/>
            <w:rPrChange w:id="255" w:author="Kahini Mehta" w:date="2022-04-28T15:02:00Z">
              <w:rPr>
                <w:shd w:val="clear" w:color="auto" w:fill="FFFFFF"/>
              </w:rPr>
            </w:rPrChange>
          </w:rPr>
          <w:delText xml:space="preserve"> </w:delText>
        </w:r>
        <w:r w:rsidR="00692B00" w:rsidRPr="0040464A" w:rsidDel="0040464A">
          <w:rPr>
            <w:color w:val="000000" w:themeColor="text1"/>
            <w:shd w:val="clear" w:color="auto" w:fill="FFFFFF"/>
            <w:rPrChange w:id="256" w:author="Kahini Mehta" w:date="2022-04-28T15:02:00Z">
              <w:rPr>
                <w:shd w:val="clear" w:color="auto" w:fill="FFFFFF"/>
              </w:rPr>
            </w:rPrChange>
          </w:rPr>
          <w:delText xml:space="preserve">MFG integration into whole-brain connectivity patterns is also important for DD in adolescence. The </w:delText>
        </w:r>
        <w:r w:rsidR="00692B00" w:rsidRPr="0040464A" w:rsidDel="0040464A">
          <w:rPr>
            <w:color w:val="000000" w:themeColor="text1"/>
            <w:rPrChange w:id="257" w:author="Kahini Mehta" w:date="2022-04-28T15:02:00Z">
              <w:rPr/>
            </w:rPrChange>
          </w:rPr>
          <w:delText xml:space="preserve">MFG is a core hub of the </w:delText>
        </w:r>
        <w:r w:rsidR="008A7196" w:rsidRPr="0040464A" w:rsidDel="0040464A">
          <w:rPr>
            <w:color w:val="000000" w:themeColor="text1"/>
            <w:rPrChange w:id="258" w:author="Kahini Mehta" w:date="2022-04-28T15:02:00Z">
              <w:rPr/>
            </w:rPrChange>
          </w:rPr>
          <w:delText>DMN and</w:delText>
        </w:r>
        <w:r w:rsidR="00692B00" w:rsidRPr="0040464A" w:rsidDel="0040464A">
          <w:rPr>
            <w:color w:val="000000" w:themeColor="text1"/>
            <w:rPrChange w:id="259" w:author="Kahini Mehta" w:date="2022-04-28T15:02:00Z">
              <w:rPr/>
            </w:rPrChange>
          </w:rPr>
          <w:delText xml:space="preserve"> has been </w:delText>
        </w:r>
        <w:r w:rsidR="00B22125" w:rsidRPr="0040464A" w:rsidDel="0040464A">
          <w:rPr>
            <w:color w:val="000000" w:themeColor="text1"/>
            <w:rPrChange w:id="260" w:author="Kahini Mehta" w:date="2022-04-28T15:02:00Z">
              <w:rPr/>
            </w:rPrChange>
          </w:rPr>
          <w:delText>strongly implicated in impulsive choice</w:delText>
        </w:r>
        <w:r w:rsidR="00692B00" w:rsidRPr="0040464A" w:rsidDel="0040464A">
          <w:rPr>
            <w:color w:val="000000" w:themeColor="text1"/>
            <w:rPrChange w:id="261" w:author="Kahini Mehta" w:date="2022-04-28T15:02:00Z">
              <w:rPr/>
            </w:rPrChange>
          </w:rPr>
          <w:delText xml:space="preserve"> in both functional</w:delText>
        </w:r>
        <w:r w:rsidR="00F011DE" w:rsidRPr="0040464A" w:rsidDel="0040464A">
          <w:rPr>
            <w:color w:val="000000" w:themeColor="text1"/>
            <w:rPrChange w:id="262" w:author="Kahini Mehta" w:date="2022-04-28T15:02:00Z">
              <w:rPr/>
            </w:rPrChange>
          </w:rPr>
          <w:delText xml:space="preserve"> </w:delText>
        </w:r>
        <w:r w:rsidR="008A7196" w:rsidRPr="0040464A" w:rsidDel="0040464A">
          <w:rPr>
            <w:color w:val="000000" w:themeColor="text1"/>
            <w:rPrChange w:id="263" w:author="Kahini Mehta" w:date="2022-04-28T15:02:00Z">
              <w:rPr/>
            </w:rPrChange>
          </w:rPr>
          <w:fldChar w:fldCharType="begin"/>
        </w:r>
        <w:r w:rsidR="008A7196" w:rsidRPr="0040464A" w:rsidDel="0040464A">
          <w:rPr>
            <w:color w:val="000000" w:themeColor="text1"/>
            <w:rPrChange w:id="264" w:author="Kahini Mehta" w:date="2022-04-28T15:02:00Z">
              <w:rPr/>
            </w:rPrChange>
          </w:rPr>
          <w:delInstrText xml:space="preserve"> ADDIN ZOTERO_ITEM CSL_CITATION {"citationID":"FTNhpcFL","properties":{"formattedCitation":"(McClure et al., 2004; Wang et al., 2016)","plainCitation":"(McClure et al., 2004; Wang et al., 2016)","noteIndex":0},"citationItems":[{"id":518,"uris":["http://zotero.org/users/1967564/items/KKSX89QA"],"uri":["http://zotero.org/users/1967564/items/KKSX89QA"],"itemData":{"id":518,"type":"article-journal","abstract":"When humans are offered the choice between rewards available at different points in time, the relative values of the options are discounted according to their expected delays until delivery. Using functional magnetic resonance imaging, we examined the neural correlates of time discounting while subjects made a series of choices between monetary reward options that varied by delay to delivery. We demonstrate that two separate systems are involved in such decisions. Parts of the limbic system associated with the midbrain dopamine system, including paralimbic cortex, are preferentially activated by decisions involving immediately available rewards. In contrast, regions of the lateral prefrontal cortex and posterior parietal cortex are engaged uniformly by intertemporal choices irrespective of delay. Furthermore, the relative engagement of the two systems is directly associated with subjects' choices, with greater relative fronto-parietal activity when subjects choose longer term options.\nWhen choosing an immediate reward over a delayed one, humans utilize lower-level, phylogenetically \"old\" brain areas,whereas choice of a delayed reward activates higher cognitive processes.\nWhen choosing an immediate reward over a delayed one, humans utilize lower-level, phylogenetically \"old\" brain areas,whereas choice of a delayed reward activates higher cognitive processes.","container-title":"Science","DOI":"10.1126/science.1100907","ISSN":"0036-8075, 1095-9203","issue":"5695","language":"en","note":"publisher: American Association for the Advancement of Science\nsection: Report\nPMID: 15486304","page":"503-507","source":"science.sciencemag.org","title":"Separate Neural Systems Value Immediate and Delayed Monetary Rewards","volume":"306","author":[{"family":"McClure","given":"Samuel M."},{"family":"Laibson","given":"David I."},{"family":"Loewenstein","given":"George"},{"family":"Cohen","given":"Jonathan D."}],"issued":{"date-parts":[["2004",10,15]]}}},{"id":259,"uris":["http://zotero.org/users/1967564/items/NH67EW7G"],"uri":["http://zotero.org/users/1967564/items/NH67EW7G"],"itemData":{"id":259,"type":"article-journal","abstract":"There is a growing consensus that impulsivity is a multifaceted construct that comprises several components such as impulsive choice and impulsive action. Although impulsive choice and impulsive action have been shown to be the common characteristics of some impulsivity-related psychiatric disorders, surprisingly few studies have directly compared their neural correlates and addressed the question whether they involve common or distinct neural correlates. We addressed this important empirical gap using an individual differences approach that could characterize the functional relevance of neural networks in behaviors. A large sample (n=227) of college students was tested with the delay discounting and stop-signal tasks, and their performances were correlated with the neuroanatomical (gray matter volume, GMV) and functional (resting-state functional connectivity, RSFC) measures, using multivariate pattern analysis (MVPA) and 10-fold cross-validation. Behavioral results showed no significant correlation between impulsive choice measured by discounting rate (k) and impulsive action measured by stop signal reaction time (SSRT). The GMVs in the right frontal pole (FP) and left middle frontal gyrus (MFG) were predictive of k, but not SSRT. In contrast, the GMVs in the right inferior frontal gyrus (IFG), supplementary motor area (SMA), and anterior cingulate cortex (ACC) could predict individuals' SSRT, but not k. RSFC analysis using the FP and right IFG as seed regions revealed two distinct networks that correspond well to the “waiting” and “stopping” systems, respectively. Furthermore, the RSFC between the FP and ventromedial prefrontal cortex (VMPFC) was predictive of k, whereas the RSFC between the IFG and pre-SMA was predictive of SSRT. These results demonstrate clearly neural dissociations between impulsive choice and impulsive action, provide new insights into the nature of impulsivity, and have implications for impulsivity-related disorders.","container-title":"NeuroImage","DOI":"10.1016/j.neuroimage.2016.04.010","ISSN":"1053-8119","journalAbbreviation":"NeuroImage","language":"en","page":"540-549","source":"ScienceDirect","title":"Dissociated neural substrates underlying impulsive choice and impulsive action","volume":"134","author":[{"family":"Wang","given":"Qiang"},{"family":"Chen","given":"Chunhui"},{"family":"Cai","given":"Ying"},{"family":"Li","given":"Siyao"},{"family":"Zhao","given":"Xiao"},{"family":"Zheng","given":"Li"},{"family":"Zhang","given":"Hanqi"},{"family":"Liu","given":"Jing"},{"family":"Chen","given":"Chuansheng"},{"family":"Xue","given":"Gui"}],"issued":{"date-parts":[["2016",7,1]]}}}],"schema":"https://github.com/citation-style-language/schema/raw/master/csl-citation.json"} </w:delInstrText>
        </w:r>
        <w:r w:rsidR="008A7196" w:rsidRPr="0040464A" w:rsidDel="0040464A">
          <w:rPr>
            <w:color w:val="000000" w:themeColor="text1"/>
            <w:rPrChange w:id="265" w:author="Kahini Mehta" w:date="2022-04-28T15:02:00Z">
              <w:rPr/>
            </w:rPrChange>
          </w:rPr>
          <w:fldChar w:fldCharType="separate"/>
        </w:r>
        <w:r w:rsidR="008A7196" w:rsidRPr="0040464A" w:rsidDel="0040464A">
          <w:rPr>
            <w:noProof/>
            <w:color w:val="000000" w:themeColor="text1"/>
            <w:rPrChange w:id="266" w:author="Kahini Mehta" w:date="2022-04-28T15:02:00Z">
              <w:rPr>
                <w:noProof/>
              </w:rPr>
            </w:rPrChange>
          </w:rPr>
          <w:delText>(McClure et al., 2004; Wang et al., 2016)</w:delText>
        </w:r>
        <w:r w:rsidR="008A7196" w:rsidRPr="0040464A" w:rsidDel="0040464A">
          <w:rPr>
            <w:color w:val="000000" w:themeColor="text1"/>
            <w:rPrChange w:id="267" w:author="Kahini Mehta" w:date="2022-04-28T15:02:00Z">
              <w:rPr/>
            </w:rPrChange>
          </w:rPr>
          <w:fldChar w:fldCharType="end"/>
        </w:r>
        <w:r w:rsidR="00456FE2" w:rsidRPr="0040464A" w:rsidDel="0040464A">
          <w:rPr>
            <w:color w:val="000000" w:themeColor="text1"/>
            <w:rPrChange w:id="268" w:author="Kahini Mehta" w:date="2022-04-28T15:02:00Z">
              <w:rPr/>
            </w:rPrChange>
          </w:rPr>
          <w:delText xml:space="preserve"> </w:delText>
        </w:r>
        <w:r w:rsidR="00692B00" w:rsidRPr="0040464A" w:rsidDel="0040464A">
          <w:rPr>
            <w:color w:val="000000" w:themeColor="text1"/>
            <w:rPrChange w:id="269" w:author="Kahini Mehta" w:date="2022-04-28T15:02:00Z">
              <w:rPr/>
            </w:rPrChange>
          </w:rPr>
          <w:delText>and structural</w:delText>
        </w:r>
        <w:r w:rsidR="008A7196" w:rsidRPr="0040464A" w:rsidDel="0040464A">
          <w:rPr>
            <w:color w:val="000000" w:themeColor="text1"/>
            <w:rPrChange w:id="270" w:author="Kahini Mehta" w:date="2022-04-28T15:02:00Z">
              <w:rPr/>
            </w:rPrChange>
          </w:rPr>
          <w:delText xml:space="preserve"> </w:delText>
        </w:r>
        <w:r w:rsidR="008A7196" w:rsidRPr="0040464A" w:rsidDel="0040464A">
          <w:rPr>
            <w:color w:val="000000" w:themeColor="text1"/>
            <w:rPrChange w:id="271" w:author="Kahini Mehta" w:date="2022-04-28T15:02:00Z">
              <w:rPr/>
            </w:rPrChange>
          </w:rPr>
          <w:fldChar w:fldCharType="begin"/>
        </w:r>
        <w:r w:rsidR="008A7196" w:rsidRPr="0040464A" w:rsidDel="0040464A">
          <w:rPr>
            <w:color w:val="000000" w:themeColor="text1"/>
            <w:rPrChange w:id="272" w:author="Kahini Mehta" w:date="2022-04-28T15:02:00Z">
              <w:rPr/>
            </w:rPrChange>
          </w:rPr>
          <w:delInstrText xml:space="preserve"> ADDIN ZOTERO_ITEM CSL_CITATION {"citationID":"BZIU60Mn","properties":{"formattedCitation":"(Bernhardt et al., 2014; Pehlivanova et al., 2018)","plainCitation":"(Bernhardt et al., 2014; Pehlivanova et al., 2018)","noteIndex":0},"citationItems":[{"id":685,"uris":["http://zotero.org/users/1967564/items/J9MFUK25"],"uri":["http://zotero.org/users/1967564/items/J9MFUK25"],"itemData":{"id":685,"type":"article-journal","abstract":"When deprived of compelling perceptual input, the mind is often occupied with thoughts unrelated to the immediate environment. Previous behavioral research has shown that this self-generated task-unrelated thought (TUT), especially under non-demanding conditions, relates to cognitive capacities such as creativity, planning, and reduced temporal discounting. Despite the frequency and importance of this type of cognition, little is known about its structural brain basis. Using MRI-based cortical thickness measures in 37 participants, we were able to show that individuals with a higher tendency to engage in TUT under low-demanding conditions (but not under high-demanding conditions) show an increased thickness of medial prefrontal cortex (mPFC) and anterior/midcingulate cortex. Thickness of these regions also related to less temporal discounting (TD) of monetary rewards in an economic task, indicative of more patient decision-making. The findings of a shared structural substrate in mPFC and anterior/midcingulate cortex underlying both TUT and TD suggest an important role of these brain regions in supporting the self-generation of information that is unrelated to the immediate environment and which may be adaptive in nature.","container-title":"NeuroImage","DOI":"10.1016/j.neuroimage.2013.12.040","ISSN":"1053-8119","journalAbbreviation":"NeuroImage","language":"en","page":"290-297","source":"ScienceDirect","title":"Medial prefrontal and anterior cingulate cortical thickness predicts shared individual differences in self-generated thought and temporal discounting","volume":"90","author":[{"family":"Bernhardt","given":"Boris C."},{"family":"Smallwood","given":"Jonathan"},{"family":"Tusche","given":"Anita"},{"family":"Ruby","given":"Florence J. M."},{"family":"Engen","given":"Haakon G."},{"family":"Steinbeis","given":"Nikolaus"},{"family":"Singer","given":"Tania"}],"issued":{"date-parts":[["2014",4,15]]}}},{"id":222,"uris":["http://zotero.org/users/1967564/items/G2RGQ9ZB"],"uri":["http://zotero.org/users/1967564/items/G2RGQ9ZB"],"itemData":{"id":222,"type":"article-journal","abstract":"Adolescence is characterized by both maturation of brain structure and increased risk of negative outcomes from behaviors associated with impulsive decision-making. One important index of impulsive choice is delay discounting (DD), which measures the tendency to prefer smaller rewards available soon over larger rewards delivered after a delay. However, it remains largely unknown how individual differences in structural brain development may be associated with impulsive choice during adolescence. Leveraging a unique large sample of 427 human youths (208 males and 219 females) imaged as part of the Philadelphia Neurodevelopmental Cohort, we examined associations between delay discounting and cortical thickness within structural covariance networks. These structural networks were derived using non-negative matrix factorization, an advanced multivariate technique for dimensionality reduction, and analyzed using generalized additive models with penalized splines to capture both linear and nonlinear developmental effects. We found that impulsive choice, as measured by greater discounting, was most strongly associated with diminished cortical thickness in structural brain networks that encompassed the ventromedial prefrontal cortex, orbitofrontal cortex, temporal pole, and temporoparietal junction. Furthermore, structural brain networks predicted DD above and beyond cognitive performance. Together, these results suggest that reduced cortical thickness in regions known to be involved in value-based decision-making is a marker of impulsive choice during the critical period of adolescence.\nSIGNIFICANCE STATEMENT Risky behaviors during adolescence, such as initiation of substance use or reckless driving, are a major source of morbidity and mortality. In this study, we present evidence from a large sample of youths that diminished cortical thickness in specific structural brain networks is associated with impulsive choice. Notably, the strongest association between impulsive choice and brain structure was seen in regions implicated in value-based decision-making; namely, the ventromedial prefrontal and orbitofrontal cortices. Moving forward, such neuroanatomical markers of impulsivity may aid in the development of personalized interventions targeted to reduce risk of negative outcomes resulting from impulsivity during adolescence.","container-title":"Journal of Neuroscience","DOI":"10.1523/JNEUROSCI.2200-17.2018","ISSN":"0270-6474, 1529-2401","issue":"10","journalAbbreviation":"J. Neurosci.","language":"en","note":"publisher: Society for Neuroscience\nsection: Research Articles\nPMID: 29440536","page":"2471-2481","source":"www.jneurosci.org","title":"Diminished Cortical Thickness Is Associated with Impulsive Choice in Adolescence","volume":"38","author":[{"family":"Pehlivanova","given":"Marieta"},{"family":"Wolf","given":"Daniel H."},{"family":"Sotiras","given":"Aristeidis"},{"family":"Kaczkurkin","given":"Antonia N."},{"family":"Moore","given":"Tyler M."},{"family":"Ciric","given":"Rastko"},{"family":"Cook","given":"Philip A."},{"family":"Garza","given":"Angel Garcia de La"},{"family":"Rosen","given":"Adon F. G."},{"family":"Ruparel","given":"Kosha"},{"family":"Sharma","given":"Anup"},{"family":"Shinohara","given":"Russell T."},{"family":"Roalf","given":"David R."},{"family":"Gur","given":"Ruben C."},{"family":"Davatzikos","given":"Christos"},{"family":"Gur","given":"Raquel E."},{"family":"Kable","given":"Joseph W."},{"family":"Satterthwaite","given":"Theodore D."}],"issued":{"date-parts":[["2018",3,7]]}}}],"schema":"https://github.com/citation-style-language/schema/raw/master/csl-citation.json"} </w:delInstrText>
        </w:r>
        <w:r w:rsidR="008A7196" w:rsidRPr="0040464A" w:rsidDel="0040464A">
          <w:rPr>
            <w:color w:val="000000" w:themeColor="text1"/>
            <w:rPrChange w:id="273" w:author="Kahini Mehta" w:date="2022-04-28T15:02:00Z">
              <w:rPr/>
            </w:rPrChange>
          </w:rPr>
          <w:fldChar w:fldCharType="separate"/>
        </w:r>
        <w:r w:rsidR="008A7196" w:rsidRPr="0040464A" w:rsidDel="0040464A">
          <w:rPr>
            <w:noProof/>
            <w:color w:val="000000" w:themeColor="text1"/>
            <w:rPrChange w:id="274" w:author="Kahini Mehta" w:date="2022-04-28T15:02:00Z">
              <w:rPr>
                <w:noProof/>
              </w:rPr>
            </w:rPrChange>
          </w:rPr>
          <w:delText>(Bernhardt et al., 2014; Pehlivanova et al., 2018)</w:delText>
        </w:r>
        <w:r w:rsidR="008A7196" w:rsidRPr="0040464A" w:rsidDel="0040464A">
          <w:rPr>
            <w:color w:val="000000" w:themeColor="text1"/>
            <w:rPrChange w:id="275" w:author="Kahini Mehta" w:date="2022-04-28T15:02:00Z">
              <w:rPr/>
            </w:rPrChange>
          </w:rPr>
          <w:fldChar w:fldCharType="end"/>
        </w:r>
        <w:r w:rsidR="008E1FB2" w:rsidRPr="0040464A" w:rsidDel="0040464A">
          <w:rPr>
            <w:color w:val="000000" w:themeColor="text1"/>
            <w:rPrChange w:id="276" w:author="Kahini Mehta" w:date="2022-04-28T15:02:00Z">
              <w:rPr/>
            </w:rPrChange>
          </w:rPr>
          <w:delText xml:space="preserve"> </w:delText>
        </w:r>
        <w:r w:rsidR="00692B00" w:rsidRPr="0040464A" w:rsidDel="0040464A">
          <w:rPr>
            <w:color w:val="000000" w:themeColor="text1"/>
            <w:rPrChange w:id="277" w:author="Kahini Mehta" w:date="2022-04-28T15:02:00Z">
              <w:rPr/>
            </w:rPrChange>
          </w:rPr>
          <w:delText>neuroimaging studies.</w:delText>
        </w:r>
        <w:r w:rsidR="00CC6628" w:rsidRPr="0040464A" w:rsidDel="0040464A">
          <w:rPr>
            <w:color w:val="000000" w:themeColor="text1"/>
            <w:rPrChange w:id="278" w:author="Kahini Mehta" w:date="2022-04-28T15:02:00Z">
              <w:rPr/>
            </w:rPrChange>
          </w:rPr>
          <w:delText xml:space="preserve"> </w:delText>
        </w:r>
        <w:r w:rsidR="00D76598" w:rsidRPr="0040464A" w:rsidDel="0040464A">
          <w:rPr>
            <w:color w:val="000000" w:themeColor="text1"/>
            <w:shd w:val="clear" w:color="auto" w:fill="FFFFFF"/>
            <w:rPrChange w:id="279" w:author="Kahini Mehta" w:date="2022-04-28T15:02:00Z">
              <w:rPr>
                <w:shd w:val="clear" w:color="auto" w:fill="FFFFFF"/>
              </w:rPr>
            </w:rPrChange>
          </w:rPr>
          <w:delText>Notably</w:delText>
        </w:r>
        <w:r w:rsidR="00843F06" w:rsidRPr="0040464A" w:rsidDel="0040464A">
          <w:rPr>
            <w:color w:val="000000" w:themeColor="text1"/>
            <w:shd w:val="clear" w:color="auto" w:fill="FFFFFF"/>
            <w:rPrChange w:id="280" w:author="Kahini Mehta" w:date="2022-04-28T15:02:00Z">
              <w:rPr>
                <w:shd w:val="clear" w:color="auto" w:fill="FFFFFF"/>
              </w:rPr>
            </w:rPrChange>
          </w:rPr>
          <w:delText>, task‐related activation</w:delText>
        </w:r>
        <w:r w:rsidR="00025FA8" w:rsidRPr="0040464A" w:rsidDel="0040464A">
          <w:rPr>
            <w:color w:val="000000" w:themeColor="text1"/>
            <w:shd w:val="clear" w:color="auto" w:fill="FFFFFF"/>
            <w:rPrChange w:id="281" w:author="Kahini Mehta" w:date="2022-04-28T15:02:00Z">
              <w:rPr>
                <w:shd w:val="clear" w:color="auto" w:fill="FFFFFF"/>
              </w:rPr>
            </w:rPrChange>
          </w:rPr>
          <w:delText xml:space="preserve"> of MFG is </w:delText>
        </w:r>
        <w:r w:rsidR="00687811" w:rsidRPr="0040464A" w:rsidDel="0040464A">
          <w:rPr>
            <w:color w:val="000000" w:themeColor="text1"/>
            <w:shd w:val="clear" w:color="auto" w:fill="FFFFFF"/>
            <w:rPrChange w:id="282" w:author="Kahini Mehta" w:date="2022-04-28T15:02:00Z">
              <w:rPr>
                <w:shd w:val="clear" w:color="auto" w:fill="FFFFFF"/>
              </w:rPr>
            </w:rPrChange>
          </w:rPr>
          <w:delText>also</w:delText>
        </w:r>
        <w:r w:rsidR="00843F06" w:rsidRPr="0040464A" w:rsidDel="0040464A">
          <w:rPr>
            <w:color w:val="000000" w:themeColor="text1"/>
            <w:shd w:val="clear" w:color="auto" w:fill="FFFFFF"/>
            <w:rPrChange w:id="283" w:author="Kahini Mehta" w:date="2022-04-28T15:02:00Z">
              <w:rPr>
                <w:shd w:val="clear" w:color="auto" w:fill="FFFFFF"/>
              </w:rPr>
            </w:rPrChange>
          </w:rPr>
          <w:delText xml:space="preserve"> associated with </w:delText>
        </w:r>
        <w:r w:rsidR="00025FA8" w:rsidRPr="0040464A" w:rsidDel="0040464A">
          <w:rPr>
            <w:color w:val="000000" w:themeColor="text1"/>
            <w:shd w:val="clear" w:color="auto" w:fill="FFFFFF"/>
            <w:rPrChange w:id="284" w:author="Kahini Mehta" w:date="2022-04-28T15:02:00Z">
              <w:rPr>
                <w:shd w:val="clear" w:color="auto" w:fill="FFFFFF"/>
              </w:rPr>
            </w:rPrChange>
          </w:rPr>
          <w:delText>reward-</w:delText>
        </w:r>
        <w:r w:rsidR="00843F06" w:rsidRPr="0040464A" w:rsidDel="0040464A">
          <w:rPr>
            <w:color w:val="000000" w:themeColor="text1"/>
            <w:shd w:val="clear" w:color="auto" w:fill="FFFFFF"/>
            <w:rPrChange w:id="285" w:author="Kahini Mehta" w:date="2022-04-28T15:02:00Z">
              <w:rPr>
                <w:shd w:val="clear" w:color="auto" w:fill="FFFFFF"/>
              </w:rPr>
            </w:rPrChange>
          </w:rPr>
          <w:delText>valu</w:delText>
        </w:r>
        <w:r w:rsidR="00687811" w:rsidRPr="0040464A" w:rsidDel="0040464A">
          <w:rPr>
            <w:color w:val="000000" w:themeColor="text1"/>
            <w:shd w:val="clear" w:color="auto" w:fill="FFFFFF"/>
            <w:rPrChange w:id="286" w:author="Kahini Mehta" w:date="2022-04-28T15:02:00Z">
              <w:rPr>
                <w:shd w:val="clear" w:color="auto" w:fill="FFFFFF"/>
              </w:rPr>
            </w:rPrChange>
          </w:rPr>
          <w:delText>ation</w:delText>
        </w:r>
        <w:r w:rsidR="00843F06" w:rsidRPr="0040464A" w:rsidDel="0040464A">
          <w:rPr>
            <w:color w:val="000000" w:themeColor="text1"/>
            <w:shd w:val="clear" w:color="auto" w:fill="FFFFFF"/>
            <w:rPrChange w:id="287" w:author="Kahini Mehta" w:date="2022-04-28T15:02:00Z">
              <w:rPr>
                <w:shd w:val="clear" w:color="auto" w:fill="FFFFFF"/>
              </w:rPr>
            </w:rPrChange>
          </w:rPr>
          <w:delText xml:space="preserve">, </w:delText>
        </w:r>
        <w:r w:rsidR="00687811" w:rsidRPr="0040464A" w:rsidDel="0040464A">
          <w:rPr>
            <w:color w:val="000000" w:themeColor="text1"/>
            <w:shd w:val="clear" w:color="auto" w:fill="FFFFFF"/>
            <w:rPrChange w:id="288" w:author="Kahini Mehta" w:date="2022-04-28T15:02:00Z">
              <w:rPr>
                <w:shd w:val="clear" w:color="auto" w:fill="FFFFFF"/>
              </w:rPr>
            </w:rPrChange>
          </w:rPr>
          <w:delText>which</w:delText>
        </w:r>
        <w:r w:rsidR="00843F06" w:rsidRPr="0040464A" w:rsidDel="0040464A">
          <w:rPr>
            <w:color w:val="000000" w:themeColor="text1"/>
            <w:shd w:val="clear" w:color="auto" w:fill="FFFFFF"/>
            <w:rPrChange w:id="289" w:author="Kahini Mehta" w:date="2022-04-28T15:02:00Z">
              <w:rPr>
                <w:shd w:val="clear" w:color="auto" w:fill="FFFFFF"/>
              </w:rPr>
            </w:rPrChange>
          </w:rPr>
          <w:delText xml:space="preserve"> </w:delText>
        </w:r>
        <w:r w:rsidR="00456FE2" w:rsidRPr="0040464A" w:rsidDel="0040464A">
          <w:rPr>
            <w:color w:val="000000" w:themeColor="text1"/>
            <w:shd w:val="clear" w:color="auto" w:fill="FFFFFF"/>
            <w:rPrChange w:id="290" w:author="Kahini Mehta" w:date="2022-04-28T15:02:00Z">
              <w:rPr>
                <w:shd w:val="clear" w:color="auto" w:fill="FFFFFF"/>
              </w:rPr>
            </w:rPrChange>
          </w:rPr>
          <w:delText>is</w:delText>
        </w:r>
        <w:r w:rsidR="00843F06" w:rsidRPr="0040464A" w:rsidDel="0040464A">
          <w:rPr>
            <w:color w:val="000000" w:themeColor="text1"/>
            <w:shd w:val="clear" w:color="auto" w:fill="FFFFFF"/>
            <w:rPrChange w:id="291" w:author="Kahini Mehta" w:date="2022-04-28T15:02:00Z">
              <w:rPr>
                <w:shd w:val="clear" w:color="auto" w:fill="FFFFFF"/>
              </w:rPr>
            </w:rPrChange>
          </w:rPr>
          <w:delText xml:space="preserve"> central to intertemporal choice behavior</w:delText>
        </w:r>
        <w:r w:rsidR="00F011DE" w:rsidRPr="0040464A" w:rsidDel="0040464A">
          <w:rPr>
            <w:color w:val="000000" w:themeColor="text1"/>
            <w:shd w:val="clear" w:color="auto" w:fill="FFFFFF"/>
            <w:rPrChange w:id="292" w:author="Kahini Mehta" w:date="2022-04-28T15:02:00Z">
              <w:rPr>
                <w:shd w:val="clear" w:color="auto" w:fill="FFFFFF"/>
              </w:rPr>
            </w:rPrChange>
          </w:rPr>
          <w:delText xml:space="preserve"> </w:delText>
        </w:r>
        <w:r w:rsidR="008A7196" w:rsidRPr="0040464A" w:rsidDel="0040464A">
          <w:rPr>
            <w:color w:val="000000" w:themeColor="text1"/>
            <w:shd w:val="clear" w:color="auto" w:fill="FFFFFF"/>
            <w:rPrChange w:id="293" w:author="Kahini Mehta" w:date="2022-04-28T15:02:00Z">
              <w:rPr>
                <w:shd w:val="clear" w:color="auto" w:fill="FFFFFF"/>
              </w:rPr>
            </w:rPrChange>
          </w:rPr>
          <w:fldChar w:fldCharType="begin"/>
        </w:r>
        <w:r w:rsidR="008A7196" w:rsidRPr="0040464A" w:rsidDel="0040464A">
          <w:rPr>
            <w:color w:val="000000" w:themeColor="text1"/>
            <w:shd w:val="clear" w:color="auto" w:fill="FFFFFF"/>
            <w:rPrChange w:id="294" w:author="Kahini Mehta" w:date="2022-04-28T15:02:00Z">
              <w:rPr>
                <w:shd w:val="clear" w:color="auto" w:fill="FFFFFF"/>
              </w:rPr>
            </w:rPrChange>
          </w:rPr>
          <w:delInstrText xml:space="preserve"> ADDIN ZOTERO_ITEM CSL_CITATION {"citationID":"V8Vlj9bO","properties":{"formattedCitation":"(McClure et al., 2004; Kable and Glimcher, 2007; Carter et al., 2010)","plainCitation":"(McClure et al., 2004; Kable and Glimcher, 2007; Carter et al., 2010)","noteIndex":0},"citationItems":[{"id":518,"uris":["http://zotero.org/users/1967564/items/KKSX89QA"],"uri":["http://zotero.org/users/1967564/items/KKSX89QA"],"itemData":{"id":518,"type":"article-journal","abstract":"When humans are offered the choice between rewards available at different points in time, the relative values of the options are discounted according to their expected delays until delivery. Using functional magnetic resonance imaging, we examined the neural correlates of time discounting while subjects made a series of choices between monetary reward options that varied by delay to delivery. We demonstrate that two separate systems are involved in such decisions. Parts of the limbic system associated with the midbrain dopamine system, including paralimbic cortex, are preferentially activated by decisions involving immediately available rewards. In contrast, regions of the lateral prefrontal cortex and posterior parietal cortex are engaged uniformly by intertemporal choices irrespective of delay. Furthermore, the relative engagement of the two systems is directly associated with subjects' choices, with greater relative fronto-parietal activity when subjects choose longer term options.\nWhen choosing an immediate reward over a delayed one, humans utilize lower-level, phylogenetically \"old\" brain areas,whereas choice of a delayed reward activates higher cognitive processes.\nWhen choosing an immediate reward over a delayed one, humans utilize lower-level, phylogenetically \"old\" brain areas,whereas choice of a delayed reward activates higher cognitive processes.","container-title":"Science","DOI":"10.1126/science.1100907","ISSN":"0036-8075, 1095-9203","issue":"5695","language":"en","note":"publisher: American Association for the Advancement of Science\nsection: Report\nPMID: 15486304","page":"503-507","source":"science.sciencemag.org","title":"Separate Neural Systems Value Immediate and Delayed Monetary Rewards","volume":"306","author":[{"family":"McClure","given":"Samuel M."},{"family":"Laibson","given":"David I."},{"family":"Loewenstein","given":"George"},{"family":"Cohen","given":"Jonathan D."}],"issued":{"date-parts":[["2004",10,15]]}}},{"id":50,"uris":["http://zotero.org/users/1967564/items/QDB8HKIF"],"uri":["http://zotero.org/users/1967564/items/QDB8HKIF"],"itemData":{"id":50,"type":"article-journal","abstract":"Neuroimaging studies of decision-making have generally related neural activity to objective measures (such as reward magnitude, probability or delay), despite choice preferences being subjective. However, economic theories posit that decision-makers behave as though different options have different subjective values. Here we use functional magnetic resonance imaging to show that neural activity in several brain regions--particularly the ventral striatum, medial prefrontal cortex and posterior cingulate cortex--tracks the revealed subjective value of delayed monetary rewards. This similarity provides unambiguous evidence that the subjective value of potential rewards is explicitly represented in the human brain.","container-title":"Nature Neuroscience","DOI":"10.1038/nn2007","ISSN":"1097-6256","issue":"12","journalAbbreviation":"Nat. Neurosci.","language":"eng","note":"PMID: 17982449\nPMCID: PMC2845395","page":"1625-1633","source":"PubMed","title":"The neural correlates of subjective value during intertemporal choice","volume":"10","author":[{"family":"Kable","given":"Joseph W."},{"family":"Glimcher","given":"Paul W."}],"issued":{"date-parts":[["2007",12]]}}},{"id":679,"uris":["http://zotero.org/users/1967564/items/ZK3ZZ52P"],"uri":["http://zotero.org/users/1967564/items/ZK3ZZ52P"],"itemData":{"id":679,"type":"article-journal","abstract":"People often forsake a larger reward later for a smaller reward sooner. The process of devaluing the larger, later prize is called temporal discounting or delay discounting, which lies at the core of intertemporal choice. Here, we describe the methodology and findings of research on the mechanisms of intertemporal choice, with a focus on those that utilize functional MRI (fMRI). We consider the neural bases for the most common economic models of intertemporal choice and examine whether these models require neural processes that are common or distinct across types of decision making. Considered as a whole, current research points to potentially distinct contributions from brain systems associated with valuation and with prospective thought, which may be reflected in separable foci in posterior cingulate cortex. Based on open questions in the field, we suggest two core goals for future research: identifying aspects of valuation that are unique to intertemporal choice and evaluating direct or indirect interactions between delay and prize magnitude.","DOI":"10.1037/A0018046","source":"Semantic Scholar","title":"Functional Neuroimaging of Intertemporal Choice Models: A Review","title-short":"Functional Neuroimaging of Intertemporal Choice Models","author":[{"family":"Carter","given":"R."},{"family":"Meyer","given":"J."},{"family":"Huettel","given":"S."}],"issued":{"date-parts":[["2010"]]}}}],"schema":"https://github.com/citation-style-language/schema/raw/master/csl-citation.json"} </w:delInstrText>
        </w:r>
        <w:r w:rsidR="008A7196" w:rsidRPr="0040464A" w:rsidDel="0040464A">
          <w:rPr>
            <w:color w:val="000000" w:themeColor="text1"/>
            <w:shd w:val="clear" w:color="auto" w:fill="FFFFFF"/>
            <w:rPrChange w:id="295" w:author="Kahini Mehta" w:date="2022-04-28T15:02:00Z">
              <w:rPr>
                <w:shd w:val="clear" w:color="auto" w:fill="FFFFFF"/>
              </w:rPr>
            </w:rPrChange>
          </w:rPr>
          <w:fldChar w:fldCharType="separate"/>
        </w:r>
        <w:r w:rsidR="008A7196" w:rsidRPr="0040464A" w:rsidDel="0040464A">
          <w:rPr>
            <w:noProof/>
            <w:color w:val="000000" w:themeColor="text1"/>
            <w:shd w:val="clear" w:color="auto" w:fill="FFFFFF"/>
            <w:rPrChange w:id="296" w:author="Kahini Mehta" w:date="2022-04-28T15:02:00Z">
              <w:rPr>
                <w:noProof/>
                <w:shd w:val="clear" w:color="auto" w:fill="FFFFFF"/>
              </w:rPr>
            </w:rPrChange>
          </w:rPr>
          <w:delText>(McClure et al., 2004; Kable and Glimcher, 2007; Carter et al., 2010)</w:delText>
        </w:r>
        <w:r w:rsidR="008A7196" w:rsidRPr="0040464A" w:rsidDel="0040464A">
          <w:rPr>
            <w:color w:val="000000" w:themeColor="text1"/>
            <w:shd w:val="clear" w:color="auto" w:fill="FFFFFF"/>
            <w:rPrChange w:id="297" w:author="Kahini Mehta" w:date="2022-04-28T15:02:00Z">
              <w:rPr>
                <w:shd w:val="clear" w:color="auto" w:fill="FFFFFF"/>
              </w:rPr>
            </w:rPrChange>
          </w:rPr>
          <w:fldChar w:fldCharType="end"/>
        </w:r>
        <w:r w:rsidR="00025FA8" w:rsidRPr="0040464A" w:rsidDel="0040464A">
          <w:rPr>
            <w:color w:val="1C1D1E"/>
            <w:shd w:val="clear" w:color="auto" w:fill="FFFFFF"/>
          </w:rPr>
          <w:delText>.</w:delText>
        </w:r>
        <w:r w:rsidR="000C5328" w:rsidRPr="0040464A" w:rsidDel="0040464A">
          <w:rPr>
            <w:color w:val="000000" w:themeColor="text1"/>
            <w:rPrChange w:id="298" w:author="Kahini Mehta" w:date="2022-04-28T15:02:00Z">
              <w:rPr/>
            </w:rPrChange>
          </w:rPr>
          <w:delText xml:space="preserve"> Taken together, these findings suggest that</w:delText>
        </w:r>
        <w:r w:rsidR="00D76598" w:rsidRPr="0040464A" w:rsidDel="0040464A">
          <w:rPr>
            <w:color w:val="000000" w:themeColor="text1"/>
            <w:rPrChange w:id="299" w:author="Kahini Mehta" w:date="2022-04-28T15:02:00Z">
              <w:rPr/>
            </w:rPrChange>
          </w:rPr>
          <w:delText xml:space="preserve"> the</w:delText>
        </w:r>
        <w:r w:rsidR="000C5328" w:rsidRPr="0040464A" w:rsidDel="0040464A">
          <w:rPr>
            <w:color w:val="000000" w:themeColor="text1"/>
            <w:rPrChange w:id="300" w:author="Kahini Mehta" w:date="2022-04-28T15:02:00Z">
              <w:rPr/>
            </w:rPrChange>
          </w:rPr>
          <w:delText xml:space="preserve"> rTPJ and MFG are the critical regions that shape brain connectivity in intertemporal choice. </w:delText>
        </w:r>
      </w:del>
    </w:p>
    <w:p w14:paraId="7B2524ED" w14:textId="6BD266C0" w:rsidR="00430765" w:rsidRDefault="00430765">
      <w:pPr>
        <w:pStyle w:val="ListParagraph"/>
        <w:numPr>
          <w:ilvl w:val="0"/>
          <w:numId w:val="6"/>
        </w:numPr>
        <w:rPr>
          <w:shd w:val="clear" w:color="auto" w:fill="FFFFFF"/>
        </w:rPr>
        <w:pPrChange w:id="301" w:author="Kahini Mehta" w:date="2022-04-28T15:02:00Z">
          <w:pPr>
            <w:jc w:val="both"/>
          </w:pPr>
        </w:pPrChange>
      </w:pPr>
    </w:p>
    <w:p w14:paraId="7B5F894F" w14:textId="1B782AA6" w:rsidR="0040464A" w:rsidRDefault="0040464A" w:rsidP="0040464A">
      <w:pPr>
        <w:pStyle w:val="ListParagraph"/>
        <w:numPr>
          <w:ilvl w:val="0"/>
          <w:numId w:val="6"/>
        </w:numPr>
        <w:rPr>
          <w:ins w:id="302" w:author="Kahini Mehta" w:date="2022-04-28T15:04:00Z"/>
        </w:rPr>
      </w:pPr>
      <w:ins w:id="303" w:author="Kahini Mehta" w:date="2022-04-28T15:02:00Z">
        <w:r>
          <w:t>Wang 2014 - that the dorsomedial prefrontal</w:t>
        </w:r>
      </w:ins>
      <w:ins w:id="304" w:author="Kahini Mehta" w:date="2022-04-28T15:10:00Z">
        <w:r w:rsidR="00935001">
          <w:t xml:space="preserve"> </w:t>
        </w:r>
      </w:ins>
      <w:ins w:id="305" w:author="Kahini Mehta" w:date="2022-04-28T15:02:00Z">
        <w:r>
          <w:t>cortex represents the delayed reward size.</w:t>
        </w:r>
      </w:ins>
      <w:ins w:id="306" w:author="Kahini Mehta" w:date="2022-04-28T15:04:00Z">
        <w:r>
          <w:t>(</w:t>
        </w:r>
        <w:r w:rsidRPr="0040464A">
          <w:t xml:space="preserve"> https://doi.org/10.1523/JNEUROSCI.0351-14.2014</w:t>
        </w:r>
      </w:ins>
      <w:ins w:id="307" w:author="Kahini Mehta" w:date="2022-04-28T15:02:00Z">
        <w:r>
          <w:t xml:space="preserve"> )</w:t>
        </w:r>
      </w:ins>
      <w:ins w:id="308" w:author="Kahini Mehta" w:date="2022-04-28T15:04:00Z">
        <w:r>
          <w:t>: "</w:t>
        </w:r>
      </w:ins>
      <w:ins w:id="309" w:author="Kahini Mehta" w:date="2022-04-28T15:05:00Z">
        <w:r w:rsidRPr="0040464A">
          <w:t>We found that activities in the posterior portion of the dorsal medial prefrontal cortex (DmPFC) were modulated by the value of immediate options, whereas activities in the adjacent anterior DmPFC were modulated by the subjective value of delayed options.</w:t>
        </w:r>
        <w:r>
          <w:t>”</w:t>
        </w:r>
      </w:ins>
    </w:p>
    <w:p w14:paraId="0DF665B0" w14:textId="48687F0E" w:rsidR="0040464A" w:rsidRDefault="0040464A">
      <w:pPr>
        <w:pStyle w:val="ListParagraph"/>
        <w:rPr>
          <w:ins w:id="310" w:author="Kahini Mehta" w:date="2022-04-28T15:02:00Z"/>
        </w:rPr>
        <w:pPrChange w:id="311" w:author="Kahini Mehta" w:date="2022-04-28T15:10:00Z">
          <w:pPr/>
        </w:pPrChange>
      </w:pPr>
    </w:p>
    <w:p w14:paraId="01BCCFE9" w14:textId="77777777" w:rsidR="002531BB" w:rsidRDefault="002531BB" w:rsidP="00CF4903">
      <w:pPr>
        <w:jc w:val="both"/>
        <w:rPr>
          <w:color w:val="000000" w:themeColor="text1"/>
          <w:shd w:val="clear" w:color="auto" w:fill="FFFFFF"/>
        </w:rPr>
      </w:pPr>
    </w:p>
    <w:p w14:paraId="1D087CF0" w14:textId="2914D8BB" w:rsidR="00373041" w:rsidRDefault="00373041" w:rsidP="00CF4903">
      <w:pPr>
        <w:jc w:val="both"/>
        <w:rPr>
          <w:color w:val="000000" w:themeColor="text1"/>
          <w:shd w:val="clear" w:color="auto" w:fill="FFFFFF"/>
        </w:rPr>
      </w:pPr>
      <w:r>
        <w:rPr>
          <w:color w:val="000000" w:themeColor="text1"/>
          <w:shd w:val="clear" w:color="auto" w:fill="FFFFFF"/>
        </w:rPr>
        <w:t xml:space="preserve">## anticorrelation </w:t>
      </w:r>
      <w:r w:rsidR="00986808">
        <w:rPr>
          <w:color w:val="000000" w:themeColor="text1"/>
          <w:shd w:val="clear" w:color="auto" w:fill="FFFFFF"/>
        </w:rPr>
        <w:t>connectivity pattern figure 3</w:t>
      </w:r>
    </w:p>
    <w:p w14:paraId="5238B2BF" w14:textId="08EA5D73" w:rsidR="00922561" w:rsidRDefault="00D64599" w:rsidP="00BA255C">
      <w:pPr>
        <w:jc w:val="both"/>
        <w:rPr>
          <w:color w:val="202020"/>
          <w:shd w:val="clear" w:color="auto" w:fill="FFFFFF"/>
        </w:rPr>
      </w:pPr>
      <w:r w:rsidRPr="002F3631">
        <w:rPr>
          <w:color w:val="000000" w:themeColor="text1"/>
        </w:rPr>
        <w:t xml:space="preserve">The </w:t>
      </w:r>
      <w:r w:rsidR="00456FE2">
        <w:rPr>
          <w:color w:val="000000" w:themeColor="text1"/>
        </w:rPr>
        <w:t xml:space="preserve">two identified </w:t>
      </w:r>
      <w:r w:rsidRPr="002F3631">
        <w:rPr>
          <w:color w:val="000000" w:themeColor="text1"/>
        </w:rPr>
        <w:t xml:space="preserve">regions </w:t>
      </w:r>
      <w:r w:rsidR="002649F8">
        <w:rPr>
          <w:color w:val="1C1D1E"/>
          <w:shd w:val="clear" w:color="auto" w:fill="FFFFFF"/>
        </w:rPr>
        <w:t xml:space="preserve">were found to be </w:t>
      </w:r>
      <w:r w:rsidR="008B1536">
        <w:rPr>
          <w:color w:val="1C1D1E"/>
          <w:shd w:val="clear" w:color="auto" w:fill="FFFFFF"/>
        </w:rPr>
        <w:t>critical components of</w:t>
      </w:r>
      <w:r w:rsidR="002649F8">
        <w:rPr>
          <w:color w:val="1C1D1E"/>
          <w:shd w:val="clear" w:color="auto" w:fill="FFFFFF"/>
        </w:rPr>
        <w:t xml:space="preserve"> two</w:t>
      </w:r>
      <w:r w:rsidR="00E34555" w:rsidRPr="000E20C5">
        <w:rPr>
          <w:color w:val="1C1D1E"/>
          <w:shd w:val="clear" w:color="auto" w:fill="FFFFFF"/>
        </w:rPr>
        <w:t xml:space="preserve"> </w:t>
      </w:r>
      <w:r w:rsidRPr="000E20C5">
        <w:rPr>
          <w:color w:val="1C1D1E"/>
          <w:shd w:val="clear" w:color="auto" w:fill="FFFFFF"/>
        </w:rPr>
        <w:t>distinct</w:t>
      </w:r>
      <w:r w:rsidR="0007277B">
        <w:rPr>
          <w:color w:val="1C1D1E"/>
          <w:shd w:val="clear" w:color="auto" w:fill="FFFFFF"/>
        </w:rPr>
        <w:t xml:space="preserve"> </w:t>
      </w:r>
      <w:r w:rsidR="00E34555" w:rsidRPr="000E20C5">
        <w:rPr>
          <w:color w:val="1C1D1E"/>
          <w:shd w:val="clear" w:color="auto" w:fill="FFFFFF"/>
        </w:rPr>
        <w:t>pattern</w:t>
      </w:r>
      <w:r w:rsidR="0007277B">
        <w:rPr>
          <w:color w:val="1C1D1E"/>
          <w:shd w:val="clear" w:color="auto" w:fill="FFFFFF"/>
        </w:rPr>
        <w:t>s</w:t>
      </w:r>
      <w:r w:rsidR="00E34555" w:rsidRPr="000E20C5">
        <w:rPr>
          <w:color w:val="1C1D1E"/>
          <w:shd w:val="clear" w:color="auto" w:fill="FFFFFF"/>
        </w:rPr>
        <w:t xml:space="preserve"> of resting-state </w:t>
      </w:r>
      <w:r w:rsidR="0007277B">
        <w:rPr>
          <w:color w:val="1C1D1E"/>
          <w:shd w:val="clear" w:color="auto" w:fill="FFFFFF"/>
        </w:rPr>
        <w:t xml:space="preserve">brain </w:t>
      </w:r>
      <w:r w:rsidR="00E34555" w:rsidRPr="000E20C5">
        <w:rPr>
          <w:color w:val="1C1D1E"/>
          <w:shd w:val="clear" w:color="auto" w:fill="FFFFFF"/>
        </w:rPr>
        <w:t>netw</w:t>
      </w:r>
      <w:r w:rsidRPr="000E20C5">
        <w:rPr>
          <w:color w:val="1C1D1E"/>
          <w:shd w:val="clear" w:color="auto" w:fill="FFFFFF"/>
        </w:rPr>
        <w:t>orks</w:t>
      </w:r>
      <w:r w:rsidR="0007277B">
        <w:rPr>
          <w:color w:val="1C1D1E"/>
          <w:shd w:val="clear" w:color="auto" w:fill="FFFFFF"/>
        </w:rPr>
        <w:t xml:space="preserve"> in DD</w:t>
      </w:r>
      <w:r w:rsidRPr="000E20C5">
        <w:rPr>
          <w:color w:val="1C1D1E"/>
          <w:shd w:val="clear" w:color="auto" w:fill="FFFFFF"/>
        </w:rPr>
        <w:t xml:space="preserve">. </w:t>
      </w:r>
      <w:r w:rsidR="002649F8">
        <w:rPr>
          <w:color w:val="1C1D1E"/>
          <w:shd w:val="clear" w:color="auto" w:fill="FFFFFF"/>
        </w:rPr>
        <w:t>S</w:t>
      </w:r>
      <w:r w:rsidRPr="000E20C5">
        <w:rPr>
          <w:color w:val="1C1D1E"/>
          <w:shd w:val="clear" w:color="auto" w:fill="FFFFFF"/>
        </w:rPr>
        <w:t xml:space="preserve">eed-based connectivity </w:t>
      </w:r>
      <w:r w:rsidR="00AC458D" w:rsidRPr="00AC458D">
        <w:rPr>
          <w:color w:val="1C1D1E"/>
          <w:shd w:val="clear" w:color="auto" w:fill="FFFFFF"/>
        </w:rPr>
        <w:t xml:space="preserve">of </w:t>
      </w:r>
      <w:r w:rsidR="002649F8">
        <w:rPr>
          <w:color w:val="1C1D1E"/>
          <w:shd w:val="clear" w:color="auto" w:fill="FFFFFF"/>
        </w:rPr>
        <w:t xml:space="preserve">the </w:t>
      </w:r>
      <w:r w:rsidR="00AC458D">
        <w:rPr>
          <w:color w:val="1C1D1E"/>
          <w:shd w:val="clear" w:color="auto" w:fill="FFFFFF"/>
        </w:rPr>
        <w:t>rTPJ</w:t>
      </w:r>
      <w:r w:rsidRPr="000E20C5">
        <w:rPr>
          <w:color w:val="1C1D1E"/>
          <w:shd w:val="clear" w:color="auto" w:fill="FFFFFF"/>
        </w:rPr>
        <w:t xml:space="preserve"> </w:t>
      </w:r>
      <w:r w:rsidR="003E7AF3">
        <w:rPr>
          <w:color w:val="1C1D1E"/>
          <w:shd w:val="clear" w:color="auto" w:fill="FFFFFF"/>
        </w:rPr>
        <w:t>revealed</w:t>
      </w:r>
      <w:r w:rsidR="002F3631" w:rsidRPr="000E20C5">
        <w:rPr>
          <w:color w:val="1C1D1E"/>
          <w:shd w:val="clear" w:color="auto" w:fill="FFFFFF"/>
        </w:rPr>
        <w:t xml:space="preserve"> </w:t>
      </w:r>
      <w:r w:rsidR="003E7AF3">
        <w:rPr>
          <w:color w:val="1C1D1E"/>
          <w:shd w:val="clear" w:color="auto" w:fill="FFFFFF"/>
        </w:rPr>
        <w:t>high</w:t>
      </w:r>
      <w:r w:rsidRPr="000E20C5">
        <w:rPr>
          <w:color w:val="1C1D1E"/>
          <w:shd w:val="clear" w:color="auto" w:fill="FFFFFF"/>
        </w:rPr>
        <w:t xml:space="preserve"> </w:t>
      </w:r>
      <w:r w:rsidR="00A8044A" w:rsidRPr="00A8044A">
        <w:rPr>
          <w:color w:val="1C1D1E"/>
          <w:shd w:val="clear" w:color="auto" w:fill="FFFFFF"/>
        </w:rPr>
        <w:t xml:space="preserve">connectivity </w:t>
      </w:r>
      <w:r w:rsidR="007E2D86" w:rsidRPr="00A8044A">
        <w:rPr>
          <w:color w:val="1C1D1E"/>
          <w:shd w:val="clear" w:color="auto" w:fill="FFFFFF"/>
        </w:rPr>
        <w:t>to</w:t>
      </w:r>
      <w:r w:rsidR="007E2D86" w:rsidRPr="007E2D86">
        <w:rPr>
          <w:color w:val="1C1D1E"/>
          <w:shd w:val="clear" w:color="auto" w:fill="FFFFFF"/>
        </w:rPr>
        <w:t xml:space="preserve"> </w:t>
      </w:r>
      <w:del w:id="312" w:author="Kahini Mehta" w:date="2022-05-03T11:23:00Z">
        <w:r w:rsidR="007E2D86" w:rsidRPr="007E2D86" w:rsidDel="0003538E">
          <w:rPr>
            <w:color w:val="1C1D1E"/>
            <w:shd w:val="clear" w:color="auto" w:fill="FFFFFF"/>
          </w:rPr>
          <w:delText>SMN</w:delText>
        </w:r>
        <w:r w:rsidR="002F3631" w:rsidRPr="000E20C5" w:rsidDel="0003538E">
          <w:rPr>
            <w:color w:val="1C1D1E"/>
            <w:shd w:val="clear" w:color="auto" w:fill="FFFFFF"/>
          </w:rPr>
          <w:delText xml:space="preserve"> </w:delText>
        </w:r>
      </w:del>
      <w:ins w:id="313" w:author="Kahini Mehta" w:date="2022-05-03T11:23:00Z">
        <w:r w:rsidR="0003538E">
          <w:rPr>
            <w:color w:val="1C1D1E"/>
            <w:shd w:val="clear" w:color="auto" w:fill="FFFFFF"/>
          </w:rPr>
          <w:t>somatosensory</w:t>
        </w:r>
      </w:ins>
      <w:ins w:id="314" w:author="Kahini Mehta" w:date="2022-05-03T11:26:00Z">
        <w:r w:rsidR="00C57577">
          <w:rPr>
            <w:color w:val="1C1D1E"/>
            <w:shd w:val="clear" w:color="auto" w:fill="FFFFFF"/>
          </w:rPr>
          <w:t xml:space="preserve"> or sensorimotor (SMN)</w:t>
        </w:r>
      </w:ins>
      <w:ins w:id="315" w:author="Kahini Mehta" w:date="2022-05-03T11:23:00Z">
        <w:r w:rsidR="0003538E" w:rsidRPr="000E20C5">
          <w:rPr>
            <w:color w:val="1C1D1E"/>
            <w:shd w:val="clear" w:color="auto" w:fill="FFFFFF"/>
          </w:rPr>
          <w:t xml:space="preserve"> </w:t>
        </w:r>
      </w:ins>
      <w:r w:rsidR="002F3631" w:rsidRPr="000E20C5">
        <w:rPr>
          <w:color w:val="1C1D1E"/>
          <w:shd w:val="clear" w:color="auto" w:fill="FFFFFF"/>
        </w:rPr>
        <w:t>and CON</w:t>
      </w:r>
      <w:r w:rsidR="007A0843">
        <w:rPr>
          <w:color w:val="1C1D1E"/>
          <w:shd w:val="clear" w:color="auto" w:fill="FFFFFF"/>
        </w:rPr>
        <w:t xml:space="preserve"> regions</w:t>
      </w:r>
      <w:r w:rsidR="002649F8">
        <w:rPr>
          <w:color w:val="1C1D1E"/>
          <w:shd w:val="clear" w:color="auto" w:fill="FFFFFF"/>
        </w:rPr>
        <w:t xml:space="preserve"> and</w:t>
      </w:r>
      <w:r w:rsidR="007E2D86" w:rsidRPr="007E2D86">
        <w:rPr>
          <w:color w:val="1C1D1E"/>
          <w:shd w:val="clear" w:color="auto" w:fill="FFFFFF"/>
        </w:rPr>
        <w:t xml:space="preserve"> </w:t>
      </w:r>
      <w:r w:rsidR="003E7AF3">
        <w:rPr>
          <w:color w:val="1C1D1E"/>
          <w:shd w:val="clear" w:color="auto" w:fill="FFFFFF"/>
        </w:rPr>
        <w:t>low</w:t>
      </w:r>
      <w:r w:rsidRPr="000E20C5">
        <w:rPr>
          <w:color w:val="1C1D1E"/>
          <w:shd w:val="clear" w:color="auto" w:fill="FFFFFF"/>
        </w:rPr>
        <w:t xml:space="preserve"> connectivity to DM</w:t>
      </w:r>
      <w:r w:rsidR="00072311">
        <w:rPr>
          <w:color w:val="1C1D1E"/>
          <w:shd w:val="clear" w:color="auto" w:fill="FFFFFF"/>
        </w:rPr>
        <w:t>N</w:t>
      </w:r>
      <w:r w:rsidR="007A0843">
        <w:rPr>
          <w:color w:val="1C1D1E"/>
          <w:shd w:val="clear" w:color="auto" w:fill="FFFFFF"/>
        </w:rPr>
        <w:t xml:space="preserve"> regions. </w:t>
      </w:r>
      <w:r w:rsidR="002649F8">
        <w:rPr>
          <w:color w:val="1C1D1E"/>
          <w:shd w:val="clear" w:color="auto" w:fill="FFFFFF"/>
        </w:rPr>
        <w:t>Contrastingly</w:t>
      </w:r>
      <w:r w:rsidR="007A0843">
        <w:rPr>
          <w:color w:val="1C1D1E"/>
          <w:shd w:val="clear" w:color="auto" w:fill="FFFFFF"/>
        </w:rPr>
        <w:t>,</w:t>
      </w:r>
      <w:r w:rsidRPr="000E20C5">
        <w:rPr>
          <w:color w:val="1C1D1E"/>
          <w:shd w:val="clear" w:color="auto" w:fill="FFFFFF"/>
        </w:rPr>
        <w:t xml:space="preserve"> see</w:t>
      </w:r>
      <w:r w:rsidR="007A0843">
        <w:rPr>
          <w:color w:val="1C1D1E"/>
          <w:shd w:val="clear" w:color="auto" w:fill="FFFFFF"/>
        </w:rPr>
        <w:t>d</w:t>
      </w:r>
      <w:r w:rsidRPr="000E20C5">
        <w:rPr>
          <w:color w:val="1C1D1E"/>
          <w:shd w:val="clear" w:color="auto" w:fill="FFFFFF"/>
        </w:rPr>
        <w:t xml:space="preserve">-based connectivity </w:t>
      </w:r>
      <w:r w:rsidR="007A0843">
        <w:rPr>
          <w:color w:val="1C1D1E"/>
          <w:shd w:val="clear" w:color="auto" w:fill="FFFFFF"/>
        </w:rPr>
        <w:t xml:space="preserve">of </w:t>
      </w:r>
      <w:del w:id="316" w:author="Kahini Mehta" w:date="2022-04-28T15:11:00Z">
        <w:r w:rsidR="007A0843" w:rsidDel="00935001">
          <w:rPr>
            <w:color w:val="1C1D1E"/>
            <w:shd w:val="clear" w:color="auto" w:fill="FFFFFF"/>
          </w:rPr>
          <w:delText>MFG</w:delText>
        </w:r>
        <w:r w:rsidR="003E7AF3" w:rsidDel="00935001">
          <w:rPr>
            <w:color w:val="1C1D1E"/>
            <w:shd w:val="clear" w:color="auto" w:fill="FFFFFF"/>
          </w:rPr>
          <w:delText xml:space="preserve"> </w:delText>
        </w:r>
      </w:del>
      <w:ins w:id="317" w:author="Kahini Mehta" w:date="2022-04-28T15:11:00Z">
        <w:r w:rsidR="00935001">
          <w:rPr>
            <w:color w:val="1C1D1E"/>
            <w:shd w:val="clear" w:color="auto" w:fill="FFFFFF"/>
          </w:rPr>
          <w:t xml:space="preserve">dmPFC </w:t>
        </w:r>
      </w:ins>
      <w:r w:rsidR="003E7AF3">
        <w:rPr>
          <w:color w:val="1C1D1E"/>
          <w:shd w:val="clear" w:color="auto" w:fill="FFFFFF"/>
        </w:rPr>
        <w:t>revealed</w:t>
      </w:r>
      <w:r w:rsidRPr="000E20C5">
        <w:rPr>
          <w:color w:val="1C1D1E"/>
          <w:shd w:val="clear" w:color="auto" w:fill="FFFFFF"/>
        </w:rPr>
        <w:t xml:space="preserve"> </w:t>
      </w:r>
      <w:r w:rsidR="003E7AF3">
        <w:rPr>
          <w:color w:val="1C1D1E"/>
          <w:shd w:val="clear" w:color="auto" w:fill="FFFFFF"/>
        </w:rPr>
        <w:t>high</w:t>
      </w:r>
      <w:r w:rsidRPr="000E20C5">
        <w:rPr>
          <w:color w:val="1C1D1E"/>
          <w:shd w:val="clear" w:color="auto" w:fill="FFFFFF"/>
        </w:rPr>
        <w:t xml:space="preserve"> functional connectivity to DMN</w:t>
      </w:r>
      <w:r w:rsidR="007A0843">
        <w:rPr>
          <w:color w:val="1C1D1E"/>
          <w:shd w:val="clear" w:color="auto" w:fill="FFFFFF"/>
        </w:rPr>
        <w:t xml:space="preserve"> regions</w:t>
      </w:r>
      <w:r w:rsidRPr="000E20C5">
        <w:rPr>
          <w:color w:val="1C1D1E"/>
          <w:shd w:val="clear" w:color="auto" w:fill="FFFFFF"/>
        </w:rPr>
        <w:t xml:space="preserve"> and </w:t>
      </w:r>
      <w:r w:rsidR="00072311">
        <w:rPr>
          <w:color w:val="1C1D1E"/>
          <w:shd w:val="clear" w:color="auto" w:fill="FFFFFF"/>
        </w:rPr>
        <w:t>low</w:t>
      </w:r>
      <w:r w:rsidRPr="000E20C5">
        <w:rPr>
          <w:color w:val="1C1D1E"/>
          <w:shd w:val="clear" w:color="auto" w:fill="FFFFFF"/>
        </w:rPr>
        <w:t xml:space="preserve"> connectivity to other resting-state networks</w:t>
      </w:r>
      <w:r w:rsidR="00072311">
        <w:rPr>
          <w:color w:val="1C1D1E"/>
          <w:shd w:val="clear" w:color="auto" w:fill="FFFFFF"/>
        </w:rPr>
        <w:t>,</w:t>
      </w:r>
      <w:r w:rsidRPr="000E20C5">
        <w:rPr>
          <w:color w:val="1C1D1E"/>
          <w:shd w:val="clear" w:color="auto" w:fill="FFFFFF"/>
        </w:rPr>
        <w:t xml:space="preserve"> including </w:t>
      </w:r>
      <w:r w:rsidR="00072311">
        <w:rPr>
          <w:color w:val="1C1D1E"/>
          <w:shd w:val="clear" w:color="auto" w:fill="FFFFFF"/>
        </w:rPr>
        <w:t xml:space="preserve">the </w:t>
      </w:r>
      <w:r w:rsidRPr="000E20C5">
        <w:rPr>
          <w:color w:val="1C1D1E"/>
          <w:shd w:val="clear" w:color="auto" w:fill="FFFFFF"/>
        </w:rPr>
        <w:t>SMN</w:t>
      </w:r>
      <w:r w:rsidR="002F3631" w:rsidRPr="000E20C5">
        <w:rPr>
          <w:color w:val="1C1D1E"/>
          <w:shd w:val="clear" w:color="auto" w:fill="FFFFFF"/>
        </w:rPr>
        <w:t>.</w:t>
      </w:r>
      <w:r w:rsidRPr="000E20C5">
        <w:rPr>
          <w:color w:val="1C1D1E"/>
          <w:shd w:val="clear" w:color="auto" w:fill="FFFFFF"/>
        </w:rPr>
        <w:t xml:space="preserve"> </w:t>
      </w:r>
      <w:r w:rsidR="00DE58E3">
        <w:rPr>
          <w:color w:val="1C1D1E"/>
          <w:shd w:val="clear" w:color="auto" w:fill="FFFFFF"/>
        </w:rPr>
        <w:t>Although</w:t>
      </w:r>
      <w:r w:rsidR="002F3631" w:rsidRPr="000E20C5">
        <w:rPr>
          <w:color w:val="1C1D1E"/>
          <w:shd w:val="clear" w:color="auto" w:fill="FFFFFF"/>
        </w:rPr>
        <w:t xml:space="preserve"> these networks have</w:t>
      </w:r>
      <w:ins w:id="318" w:author="Kahini Mehta" w:date="2022-04-28T15:11:00Z">
        <w:r w:rsidR="00935001">
          <w:rPr>
            <w:color w:val="1C1D1E"/>
            <w:shd w:val="clear" w:color="auto" w:fill="FFFFFF"/>
          </w:rPr>
          <w:t xml:space="preserve"> </w:t>
        </w:r>
      </w:ins>
      <w:del w:id="319" w:author="Kahini Mehta" w:date="2022-04-28T15:11:00Z">
        <w:r w:rsidR="002F3631" w:rsidRPr="000E20C5" w:rsidDel="00935001">
          <w:rPr>
            <w:color w:val="1C1D1E"/>
            <w:shd w:val="clear" w:color="auto" w:fill="FFFFFF"/>
          </w:rPr>
          <w:delText xml:space="preserve">n </w:delText>
        </w:r>
      </w:del>
      <w:r w:rsidR="002F3631" w:rsidRPr="000E20C5">
        <w:rPr>
          <w:color w:val="1C1D1E"/>
          <w:shd w:val="clear" w:color="auto" w:fill="FFFFFF"/>
        </w:rPr>
        <w:t>been</w:t>
      </w:r>
      <w:r w:rsidR="00DE58E3">
        <w:rPr>
          <w:color w:val="1C1D1E"/>
          <w:shd w:val="clear" w:color="auto" w:fill="FFFFFF"/>
        </w:rPr>
        <w:t xml:space="preserve"> </w:t>
      </w:r>
      <w:r w:rsidR="00205785">
        <w:rPr>
          <w:color w:val="1C1D1E"/>
          <w:shd w:val="clear" w:color="auto" w:fill="FFFFFF"/>
        </w:rPr>
        <w:t>previously</w:t>
      </w:r>
      <w:r w:rsidR="002F3631" w:rsidRPr="000E20C5">
        <w:rPr>
          <w:color w:val="1C1D1E"/>
          <w:shd w:val="clear" w:color="auto" w:fill="FFFFFF"/>
        </w:rPr>
        <w:t xml:space="preserve"> associated with delay discounting, </w:t>
      </w:r>
      <w:commentRangeStart w:id="320"/>
      <w:r w:rsidR="002F3631" w:rsidRPr="000E20C5">
        <w:rPr>
          <w:color w:val="1C1D1E"/>
          <w:shd w:val="clear" w:color="auto" w:fill="FFFFFF"/>
        </w:rPr>
        <w:t xml:space="preserve">these anticorrelated patterns </w:t>
      </w:r>
      <w:commentRangeEnd w:id="320"/>
      <w:r w:rsidR="00935001">
        <w:rPr>
          <w:rStyle w:val="CommentReference"/>
        </w:rPr>
        <w:commentReference w:id="320"/>
      </w:r>
      <w:r w:rsidR="002F3631" w:rsidRPr="000E20C5">
        <w:rPr>
          <w:color w:val="1C1D1E"/>
          <w:shd w:val="clear" w:color="auto" w:fill="FFFFFF"/>
        </w:rPr>
        <w:t xml:space="preserve">suggest that the rTPJ and </w:t>
      </w:r>
      <w:del w:id="321" w:author="Kahini Mehta" w:date="2022-04-28T15:55:00Z">
        <w:r w:rsidR="002F3631" w:rsidRPr="000E20C5" w:rsidDel="00430CF6">
          <w:rPr>
            <w:color w:val="1C1D1E"/>
            <w:shd w:val="clear" w:color="auto" w:fill="FFFFFF"/>
          </w:rPr>
          <w:delText xml:space="preserve">MFG </w:delText>
        </w:r>
      </w:del>
      <w:ins w:id="322" w:author="Kahini Mehta" w:date="2022-04-28T15:55:00Z">
        <w:r w:rsidR="00430CF6">
          <w:rPr>
            <w:color w:val="1C1D1E"/>
            <w:shd w:val="clear" w:color="auto" w:fill="FFFFFF"/>
          </w:rPr>
          <w:t>dmPFC</w:t>
        </w:r>
        <w:r w:rsidR="00430CF6" w:rsidRPr="000E20C5">
          <w:rPr>
            <w:color w:val="1C1D1E"/>
            <w:shd w:val="clear" w:color="auto" w:fill="FFFFFF"/>
          </w:rPr>
          <w:t xml:space="preserve"> </w:t>
        </w:r>
      </w:ins>
      <w:r w:rsidR="00205785">
        <w:rPr>
          <w:color w:val="1C1D1E"/>
          <w:shd w:val="clear" w:color="auto" w:fill="FFFFFF"/>
        </w:rPr>
        <w:t xml:space="preserve">might serve as </w:t>
      </w:r>
      <w:r w:rsidR="00F86BCA">
        <w:rPr>
          <w:color w:val="1C1D1E"/>
          <w:shd w:val="clear" w:color="auto" w:fill="FFFFFF"/>
        </w:rPr>
        <w:t>hubs</w:t>
      </w:r>
      <w:r w:rsidR="002531BB">
        <w:rPr>
          <w:color w:val="1C1D1E"/>
          <w:shd w:val="clear" w:color="auto" w:fill="FFFFFF"/>
        </w:rPr>
        <w:t xml:space="preserve"> </w:t>
      </w:r>
      <w:r w:rsidR="002531BB">
        <w:t xml:space="preserve">in </w:t>
      </w:r>
      <w:r w:rsidR="007C7B03">
        <w:t xml:space="preserve">processing </w:t>
      </w:r>
      <w:r w:rsidR="00B30E97">
        <w:t xml:space="preserve">reward </w:t>
      </w:r>
      <w:r w:rsidR="002531BB">
        <w:t xml:space="preserve">value </w:t>
      </w:r>
      <w:r w:rsidR="00B30E97">
        <w:t xml:space="preserve">during </w:t>
      </w:r>
      <w:r w:rsidR="002531BB">
        <w:t>intertemporal choice</w:t>
      </w:r>
      <w:r w:rsidR="00AC458D" w:rsidRPr="00AC458D">
        <w:rPr>
          <w:color w:val="1C1D1E"/>
          <w:shd w:val="clear" w:color="auto" w:fill="FFFFFF"/>
        </w:rPr>
        <w:t>.</w:t>
      </w:r>
      <w:r w:rsidR="002F3631" w:rsidRPr="000E20C5">
        <w:rPr>
          <w:color w:val="1C1D1E"/>
          <w:shd w:val="clear" w:color="auto" w:fill="FFFFFF"/>
        </w:rPr>
        <w:t xml:space="preserve"> </w:t>
      </w:r>
      <w:r w:rsidR="00FA0B64">
        <w:rPr>
          <w:color w:val="1C1D1E"/>
          <w:shd w:val="clear" w:color="auto" w:fill="FFFFFF"/>
        </w:rPr>
        <w:t>Importantly</w:t>
      </w:r>
      <w:r w:rsidR="002F3631">
        <w:rPr>
          <w:color w:val="1C1D1E"/>
          <w:shd w:val="clear" w:color="auto" w:fill="FFFFFF"/>
        </w:rPr>
        <w:t xml:space="preserve">, </w:t>
      </w:r>
      <w:r w:rsidR="002F3631">
        <w:t>the</w:t>
      </w:r>
      <w:r w:rsidR="00BA255C" w:rsidRPr="00BA255C">
        <w:rPr>
          <w:color w:val="000000"/>
          <w:shd w:val="clear" w:color="auto" w:fill="FFFFFF"/>
        </w:rPr>
        <w:t xml:space="preserve"> DMN</w:t>
      </w:r>
      <w:r w:rsidR="002F3631">
        <w:rPr>
          <w:color w:val="000000"/>
          <w:shd w:val="clear" w:color="auto" w:fill="FFFFFF"/>
        </w:rPr>
        <w:t xml:space="preserve"> </w:t>
      </w:r>
      <w:r w:rsidR="00BA255C" w:rsidRPr="00BA255C">
        <w:rPr>
          <w:color w:val="000000"/>
          <w:shd w:val="clear" w:color="auto" w:fill="FFFFFF"/>
        </w:rPr>
        <w:t>is considered</w:t>
      </w:r>
      <w:r w:rsidR="00B25ACC">
        <w:rPr>
          <w:color w:val="000000"/>
          <w:shd w:val="clear" w:color="auto" w:fill="FFFFFF"/>
        </w:rPr>
        <w:t xml:space="preserve"> to be</w:t>
      </w:r>
      <w:r w:rsidR="00BA255C" w:rsidRPr="00BA255C">
        <w:rPr>
          <w:color w:val="000000"/>
          <w:shd w:val="clear" w:color="auto" w:fill="FFFFFF"/>
        </w:rPr>
        <w:t xml:space="preserve"> </w:t>
      </w:r>
      <w:r w:rsidR="00B25ACC">
        <w:rPr>
          <w:color w:val="000000"/>
          <w:shd w:val="clear" w:color="auto" w:fill="FFFFFF"/>
        </w:rPr>
        <w:t>a “task-negative” network being engaged</w:t>
      </w:r>
      <w:r w:rsidR="00BA255C" w:rsidRPr="00BA255C">
        <w:rPr>
          <w:color w:val="000000"/>
          <w:shd w:val="clear" w:color="auto" w:fill="FFFFFF"/>
        </w:rPr>
        <w:t xml:space="preserve"> when an individual is not engaged in a specific goal-oriented </w:t>
      </w:r>
      <w:commentRangeStart w:id="323"/>
      <w:r w:rsidR="00BA255C" w:rsidRPr="00BA255C">
        <w:rPr>
          <w:color w:val="000000"/>
          <w:shd w:val="clear" w:color="auto" w:fill="FFFFFF"/>
        </w:rPr>
        <w:t>task</w:t>
      </w:r>
      <w:r w:rsidR="008A7196">
        <w:rPr>
          <w:color w:val="000000"/>
          <w:shd w:val="clear" w:color="auto" w:fill="FFFFFF"/>
        </w:rPr>
        <w:t xml:space="preserve"> </w:t>
      </w:r>
      <w:r w:rsidR="008A7196">
        <w:rPr>
          <w:color w:val="000000"/>
          <w:shd w:val="clear" w:color="auto" w:fill="FFFFFF"/>
        </w:rPr>
        <w:fldChar w:fldCharType="begin"/>
      </w:r>
      <w:r w:rsidR="008A7196">
        <w:rPr>
          <w:color w:val="000000"/>
          <w:shd w:val="clear" w:color="auto" w:fill="FFFFFF"/>
        </w:rPr>
        <w:instrText xml:space="preserve"> ADDIN ZOTERO_ITEM CSL_CITATION {"citationID":"L8iVMA1M","properties":{"formattedCitation":"(Raichle et al., 2001; Fox et al., 2005)","plainCitation":"(Raichle et al., 2001; Fox et al., 2005)","noteIndex":0},"citationItems":[{"id":589,"uris":["http://zotero.org/users/1967564/items/YRUJEYQC"],"uri":["http://zotero.org/users/1967564/items/YRUJEYQC"],"itemData":{"id":589,"type":"article-journal","abstract":"A baseline or control state is fundamental to the understanding of most complex systems. Defining a baseline state in the human brain, arguably our most complex system, poses a particular challenge. Many suspect that left unconstrained, its activity will vary unpredictably. Despite this prediction we identify a baseline state of the normal adult human brain in terms of the brain oxygen extraction fraction or OEF. The OEF is defined as the ratio of oxygen used by the brain to oxygen delivered by flowing blood and is remarkably uniform in the awake but resting state (e.g., lying quietly with eyes closed). Local deviations in the OEF represent the physiological basis of signals of changes in neuronal activity obtained with functional MRI during a wide variety of human behaviors. We used quantitative metabolic and circulatory measurements from positron-emission tomography to obtain the OEF regionally throughout the brain. Areas of activation were conspicuous by their absence. All significant deviations from the mean hemisphere OEF were increases, signifying deactivations, and resided almost exclusively in the visual system. Defining the baseline state of an area in this manner attaches meaning to a group of areas that consistently exhibit decreases from this baseline, during a wide variety of goal-directed behaviors monitored with positron-emission tomography and functional MRI. These decreases suggest the existence of an organized, baseline default mode of brain function that is suspended during specific goal-directed behaviors.","container-title":"Proceedings of the National Academy of Sciences","DOI":"10.1073/pnas.98.2.676","ISSN":"0027-8424, 1091-6490","issue":"2","journalAbbreviation":"PNAS","language":"en","note":"publisher: National Academy of Sciences\nsection: Biological Sciences\nPMID: 11209064","page":"676-682","source":"www.pnas.org","title":"A default mode of brain function","volume":"98","author":[{"family":"Raichle","given":"Marcus E."},{"family":"MacLeod","given":"Ann Mary"},{"family":"Snyder","given":"Abraham Z."},{"family":"Powers","given":"William J."},{"family":"Gusnard","given":"Debra A."},{"family":"Shulman","given":"Gordon L."}],"issued":{"date-parts":[["2001",1,16]]}}},{"id":599,"uris":["http://zotero.org/users/1967564/items/TDWMMJ4D"],"uri":["http://zotero.org/users/1967564/items/TDWMMJ4D"],"itemData":{"id":599,"type":"article-journal","abstract":"During performance of attention-demanding cognitive tasks, certain regions of the brain routinely increase activity, whereas others routinely decrease activity. In this study, we investigate the extent to which this task-related dichotomy is represented intrinsically in the resting human brain through examination of spontaneous fluctuations in the functional MRI blood oxygen level-dependent signal. We identify two diametrically opposed, widely distributed brain networks on the basis of both spontaneous correlations within each network and anticorrelations between networks. One network consists of regions routinely exhibiting task-related activations and the other of regions routinely exhibiting task-related deactivations. This intrinsic organization, featuring the presence of anticorrelated networks in the absence of overt task performance, provides a critical context in which to understand brain function. We suggest that both task-driven neuronal responses and behavior are reflections of this dynamic, ongoing, functional organization of the brain.","container-title":"Proceedings of the National Academy of Sciences","DOI":"10.1073/pnas.0504136102","ISSN":"0027-8424, 1091-6490","issue":"27","journalAbbreviation":"PNAS","language":"en","note":"publisher: National Academy of Sciences\nsection: Biological Sciences\nPMID: 15976020","page":"9673-9678","source":"www.pnas.org","title":"The human brain is intrinsically organized into dynamic, anticorrelated functional networks","volume":"102","author":[{"family":"Fox","given":"Michael D."},{"family":"Snyder","given":"Abraham Z."},{"family":"Vincent","given":"Justin L."},{"family":"Corbetta","given":"Maurizio"},{"family":"Essen","given":"David C. Van"},{"family":"Raichle","given":"Marcus E."}],"issued":{"date-parts":[["2005",7,5]]}}}],"schema":"https://github.com/citation-style-language/schema/raw/master/csl-citation.json"} </w:instrText>
      </w:r>
      <w:r w:rsidR="008A7196">
        <w:rPr>
          <w:color w:val="000000"/>
          <w:shd w:val="clear" w:color="auto" w:fill="FFFFFF"/>
        </w:rPr>
        <w:fldChar w:fldCharType="separate"/>
      </w:r>
      <w:r w:rsidR="008A7196">
        <w:rPr>
          <w:noProof/>
          <w:color w:val="000000"/>
          <w:shd w:val="clear" w:color="auto" w:fill="FFFFFF"/>
        </w:rPr>
        <w:t>(Raichle et al., 2001; Fox et al., 2005)</w:t>
      </w:r>
      <w:r w:rsidR="008A7196">
        <w:rPr>
          <w:color w:val="000000"/>
          <w:shd w:val="clear" w:color="auto" w:fill="FFFFFF"/>
        </w:rPr>
        <w:fldChar w:fldCharType="end"/>
      </w:r>
      <w:commentRangeEnd w:id="323"/>
      <w:r w:rsidR="00935001">
        <w:rPr>
          <w:rStyle w:val="CommentReference"/>
        </w:rPr>
        <w:commentReference w:id="323"/>
      </w:r>
      <w:r w:rsidR="008A7196">
        <w:rPr>
          <w:color w:val="000000"/>
          <w:shd w:val="clear" w:color="auto" w:fill="FFFFFF"/>
        </w:rPr>
        <w:t>.</w:t>
      </w:r>
      <w:r w:rsidR="00B25ACC">
        <w:rPr>
          <w:color w:val="000000"/>
          <w:shd w:val="clear" w:color="auto" w:fill="FFFFFF"/>
        </w:rPr>
        <w:t xml:space="preserve"> </w:t>
      </w:r>
      <w:r w:rsidR="00284D39">
        <w:rPr>
          <w:color w:val="000000"/>
          <w:shd w:val="clear" w:color="auto" w:fill="FFFFFF"/>
        </w:rPr>
        <w:t xml:space="preserve">This pattern stands in contrast </w:t>
      </w:r>
      <w:r w:rsidR="006B2A42">
        <w:rPr>
          <w:color w:val="000000"/>
          <w:shd w:val="clear" w:color="auto" w:fill="FFFFFF"/>
        </w:rPr>
        <w:t>to</w:t>
      </w:r>
      <w:r w:rsidR="00B25ACC">
        <w:rPr>
          <w:color w:val="000000"/>
          <w:shd w:val="clear" w:color="auto" w:fill="FFFFFF"/>
        </w:rPr>
        <w:t xml:space="preserve"> “task-positive”</w:t>
      </w:r>
      <w:r w:rsidR="006B2A42">
        <w:rPr>
          <w:color w:val="000000"/>
          <w:shd w:val="clear" w:color="auto" w:fill="FFFFFF"/>
        </w:rPr>
        <w:t xml:space="preserve"> </w:t>
      </w:r>
      <w:r w:rsidR="002F3631" w:rsidRPr="00A8044A">
        <w:rPr>
          <w:color w:val="000000"/>
          <w:shd w:val="clear" w:color="auto" w:fill="FFFFFF"/>
        </w:rPr>
        <w:t>resting-state network</w:t>
      </w:r>
      <w:r w:rsidR="00284D39">
        <w:rPr>
          <w:color w:val="000000"/>
          <w:shd w:val="clear" w:color="auto" w:fill="FFFFFF"/>
        </w:rPr>
        <w:t>s</w:t>
      </w:r>
      <w:r w:rsidR="002F3631" w:rsidRPr="00A8044A">
        <w:rPr>
          <w:color w:val="000000"/>
          <w:shd w:val="clear" w:color="auto" w:fill="FFFFFF"/>
        </w:rPr>
        <w:t xml:space="preserve"> </w:t>
      </w:r>
      <w:r w:rsidR="00BA255C" w:rsidRPr="00A8044A">
        <w:rPr>
          <w:color w:val="000000"/>
          <w:shd w:val="clear" w:color="auto" w:fill="FFFFFF"/>
        </w:rPr>
        <w:t xml:space="preserve">that are </w:t>
      </w:r>
      <w:r w:rsidR="00B25ACC">
        <w:rPr>
          <w:color w:val="000000"/>
          <w:shd w:val="clear" w:color="auto" w:fill="FFFFFF"/>
        </w:rPr>
        <w:t xml:space="preserve">engaged in response </w:t>
      </w:r>
      <w:r w:rsidR="00BA255C" w:rsidRPr="00A8044A">
        <w:rPr>
          <w:color w:val="000000"/>
          <w:shd w:val="clear" w:color="auto" w:fill="FFFFFF"/>
        </w:rPr>
        <w:t xml:space="preserve">to specific tasks such as </w:t>
      </w:r>
      <w:r w:rsidR="00A8044A" w:rsidRPr="00A8044A">
        <w:rPr>
          <w:color w:val="000000"/>
          <w:shd w:val="clear" w:color="auto" w:fill="FFFFFF"/>
        </w:rPr>
        <w:t>CO</w:t>
      </w:r>
      <w:ins w:id="324" w:author="Kahini Mehta" w:date="2022-05-03T11:28:00Z">
        <w:r w:rsidR="00C57577">
          <w:rPr>
            <w:color w:val="000000"/>
            <w:shd w:val="clear" w:color="auto" w:fill="FFFFFF"/>
          </w:rPr>
          <w:t>N</w:t>
        </w:r>
      </w:ins>
      <w:del w:id="325" w:author="Kahini Mehta" w:date="2022-05-03T11:28:00Z">
        <w:r w:rsidR="00A8044A" w:rsidRPr="00A8044A" w:rsidDel="00C57577">
          <w:rPr>
            <w:color w:val="000000"/>
            <w:shd w:val="clear" w:color="auto" w:fill="FFFFFF"/>
          </w:rPr>
          <w:delText>P</w:delText>
        </w:r>
      </w:del>
      <w:r w:rsidR="007A0843">
        <w:rPr>
          <w:color w:val="000000"/>
          <w:shd w:val="clear" w:color="auto" w:fill="FFFFFF"/>
        </w:rPr>
        <w:t xml:space="preserve"> (</w:t>
      </w:r>
      <w:ins w:id="326" w:author="Kahini Mehta" w:date="2022-04-28T15:47:00Z">
        <w:r w:rsidR="008A21C2">
          <w:rPr>
            <w:color w:val="000000"/>
            <w:shd w:val="clear" w:color="auto" w:fill="FFFFFF"/>
          </w:rPr>
          <w:t xml:space="preserve">executive </w:t>
        </w:r>
      </w:ins>
      <w:del w:id="327" w:author="Kahini Mehta" w:date="2022-04-28T15:47:00Z">
        <w:r w:rsidR="007A0843" w:rsidDel="008A21C2">
          <w:rPr>
            <w:color w:val="000000"/>
            <w:shd w:val="clear" w:color="auto" w:fill="FFFFFF"/>
          </w:rPr>
          <w:delText xml:space="preserve">emotional and </w:delText>
        </w:r>
      </w:del>
      <w:r w:rsidR="007A0843">
        <w:rPr>
          <w:color w:val="000000"/>
          <w:shd w:val="clear" w:color="auto" w:fill="FFFFFF"/>
        </w:rPr>
        <w:t>control)</w:t>
      </w:r>
      <w:del w:id="328" w:author="Kahini Mehta" w:date="2022-05-03T11:28:00Z">
        <w:r w:rsidR="00A8044A" w:rsidRPr="00A8044A" w:rsidDel="00C57577">
          <w:rPr>
            <w:color w:val="000000"/>
            <w:shd w:val="clear" w:color="auto" w:fill="FFFFFF"/>
          </w:rPr>
          <w:delText>, SMN</w:delText>
        </w:r>
        <w:r w:rsidR="007A0843" w:rsidDel="00C57577">
          <w:rPr>
            <w:color w:val="000000"/>
            <w:shd w:val="clear" w:color="auto" w:fill="FFFFFF"/>
          </w:rPr>
          <w:delText xml:space="preserve"> (motor control)</w:delText>
        </w:r>
      </w:del>
      <w:r w:rsidR="007A0843">
        <w:rPr>
          <w:color w:val="000000"/>
          <w:shd w:val="clear" w:color="auto" w:fill="FFFFFF"/>
        </w:rPr>
        <w:t xml:space="preserve"> </w:t>
      </w:r>
      <w:r w:rsidR="007A0843" w:rsidRPr="007E2D86">
        <w:rPr>
          <w:color w:val="000000"/>
          <w:shd w:val="clear" w:color="auto" w:fill="FFFFFF"/>
        </w:rPr>
        <w:t>and</w:t>
      </w:r>
      <w:r w:rsidR="007E2D86" w:rsidRPr="007A0843">
        <w:rPr>
          <w:color w:val="000000"/>
          <w:shd w:val="clear" w:color="auto" w:fill="FFFFFF"/>
        </w:rPr>
        <w:t xml:space="preserve"> DAN</w:t>
      </w:r>
      <w:r w:rsidR="007A0843">
        <w:rPr>
          <w:color w:val="000000"/>
          <w:shd w:val="clear" w:color="auto" w:fill="FFFFFF"/>
        </w:rPr>
        <w:t xml:space="preserve"> (attention)</w:t>
      </w:r>
      <w:r w:rsidR="00284D39">
        <w:rPr>
          <w:color w:val="000000"/>
          <w:shd w:val="clear" w:color="auto" w:fill="FFFFFF"/>
        </w:rPr>
        <w:t>, all of which tend to be anticorrelated with the DMN</w:t>
      </w:r>
      <w:ins w:id="329" w:author="Kahini Mehta" w:date="2022-04-28T15:12:00Z">
        <w:r w:rsidR="00935001">
          <w:rPr>
            <w:color w:val="000000"/>
            <w:shd w:val="clear" w:color="auto" w:fill="FFFFFF"/>
          </w:rPr>
          <w:t xml:space="preserve"> (citation?)</w:t>
        </w:r>
      </w:ins>
      <w:r w:rsidR="007E2D86" w:rsidRPr="007A0843">
        <w:rPr>
          <w:color w:val="000000"/>
          <w:shd w:val="clear" w:color="auto" w:fill="FFFFFF"/>
        </w:rPr>
        <w:t>.</w:t>
      </w:r>
      <w:r w:rsidR="002A7606" w:rsidRPr="002A7606">
        <w:rPr>
          <w:color w:val="202020"/>
          <w:shd w:val="clear" w:color="auto" w:fill="FFFFFF"/>
        </w:rPr>
        <w:t xml:space="preserve"> </w:t>
      </w:r>
      <w:del w:id="330" w:author="Kahini Mehta" w:date="2022-04-28T15:19:00Z">
        <w:r w:rsidR="00EF2B8C" w:rsidDel="00B0568A">
          <w:rPr>
            <w:color w:val="202020"/>
            <w:shd w:val="clear" w:color="auto" w:fill="FFFFFF"/>
          </w:rPr>
          <w:delText>In this study, rTPJ-coupled regions</w:delText>
        </w:r>
        <w:r w:rsidR="002A7606" w:rsidDel="00B0568A">
          <w:rPr>
            <w:color w:val="202020"/>
            <w:shd w:val="clear" w:color="auto" w:fill="FFFFFF"/>
          </w:rPr>
          <w:delText xml:space="preserve"> </w:delText>
        </w:r>
        <w:r w:rsidR="00EF2B8C" w:rsidDel="00B0568A">
          <w:rPr>
            <w:color w:val="202020"/>
            <w:shd w:val="clear" w:color="auto" w:fill="FFFFFF"/>
          </w:rPr>
          <w:delText>were</w:delText>
        </w:r>
        <w:r w:rsidR="002A7606" w:rsidDel="00B0568A">
          <w:rPr>
            <w:color w:val="202020"/>
            <w:shd w:val="clear" w:color="auto" w:fill="FFFFFF"/>
          </w:rPr>
          <w:delText xml:space="preserve"> </w:delText>
        </w:r>
        <w:r w:rsidR="00EF2B8C" w:rsidDel="00B0568A">
          <w:rPr>
            <w:color w:val="202020"/>
            <w:shd w:val="clear" w:color="auto" w:fill="FFFFFF"/>
          </w:rPr>
          <w:delText>predominantly</w:delText>
        </w:r>
        <w:r w:rsidR="002A7606" w:rsidDel="00B0568A">
          <w:rPr>
            <w:color w:val="202020"/>
            <w:shd w:val="clear" w:color="auto" w:fill="FFFFFF"/>
          </w:rPr>
          <w:delText xml:space="preserve"> task-positive</w:delText>
        </w:r>
        <w:r w:rsidR="00EF2B8C" w:rsidDel="00B0568A">
          <w:rPr>
            <w:color w:val="202020"/>
            <w:shd w:val="clear" w:color="auto" w:fill="FFFFFF"/>
          </w:rPr>
          <w:delText xml:space="preserve"> control and attentional</w:delText>
        </w:r>
        <w:r w:rsidR="002A7606" w:rsidDel="00B0568A">
          <w:rPr>
            <w:color w:val="202020"/>
            <w:shd w:val="clear" w:color="auto" w:fill="FFFFFF"/>
          </w:rPr>
          <w:delText xml:space="preserve"> networks. </w:delText>
        </w:r>
        <w:r w:rsidR="00B25ACC" w:rsidDel="00B0568A">
          <w:rPr>
            <w:color w:val="202020"/>
            <w:shd w:val="clear" w:color="auto" w:fill="FFFFFF"/>
          </w:rPr>
          <w:delText>The relative contributions of these task-positive networks</w:delText>
        </w:r>
        <w:r w:rsidR="002531BB" w:rsidDel="00B0568A">
          <w:rPr>
            <w:color w:val="202020"/>
            <w:shd w:val="clear" w:color="auto" w:fill="FFFFFF"/>
          </w:rPr>
          <w:delText xml:space="preserve"> such as </w:delText>
        </w:r>
        <w:r w:rsidR="00413653" w:rsidDel="00B0568A">
          <w:rPr>
            <w:color w:val="202020"/>
            <w:shd w:val="clear" w:color="auto" w:fill="FFFFFF"/>
          </w:rPr>
          <w:delText>SMN, DAN</w:delText>
        </w:r>
        <w:r w:rsidR="002531BB" w:rsidDel="00B0568A">
          <w:rPr>
            <w:color w:val="202020"/>
            <w:shd w:val="clear" w:color="auto" w:fill="FFFFFF"/>
          </w:rPr>
          <w:delText xml:space="preserve"> and COP</w:delText>
        </w:r>
        <w:r w:rsidR="00B25ACC" w:rsidDel="00B0568A">
          <w:rPr>
            <w:color w:val="202020"/>
            <w:shd w:val="clear" w:color="auto" w:fill="FFFFFF"/>
          </w:rPr>
          <w:delText xml:space="preserve"> at the time of decision making may influence the likelihood of selecting delayed reward, </w:delText>
        </w:r>
        <w:r w:rsidR="00922561" w:rsidDel="00B0568A">
          <w:rPr>
            <w:color w:val="202020"/>
            <w:shd w:val="clear" w:color="auto" w:fill="FFFFFF"/>
          </w:rPr>
          <w:delText xml:space="preserve">especially as </w:delText>
        </w:r>
      </w:del>
      <w:del w:id="331" w:author="Kahini Mehta" w:date="2022-04-28T15:13:00Z">
        <w:r w:rsidR="00922561" w:rsidDel="00935001">
          <w:rPr>
            <w:color w:val="202020"/>
            <w:shd w:val="clear" w:color="auto" w:fill="FFFFFF"/>
          </w:rPr>
          <w:delText xml:space="preserve">the </w:delText>
        </w:r>
      </w:del>
      <w:del w:id="332" w:author="Kahini Mehta" w:date="2022-04-28T15:19:00Z">
        <w:r w:rsidR="00922561" w:rsidDel="00B0568A">
          <w:rPr>
            <w:color w:val="202020"/>
            <w:shd w:val="clear" w:color="auto" w:fill="FFFFFF"/>
          </w:rPr>
          <w:delText xml:space="preserve">expected value computation is increasingly cognitively demanding. </w:delText>
        </w:r>
      </w:del>
    </w:p>
    <w:p w14:paraId="638FAF2C" w14:textId="005DBFFC" w:rsidR="002531BB" w:rsidDel="00B0568A" w:rsidRDefault="002531BB" w:rsidP="00BA255C">
      <w:pPr>
        <w:jc w:val="both"/>
        <w:rPr>
          <w:del w:id="333" w:author="Kahini Mehta" w:date="2022-04-28T15:19:00Z"/>
          <w:color w:val="202020"/>
          <w:shd w:val="clear" w:color="auto" w:fill="FFFFFF"/>
        </w:rPr>
      </w:pPr>
    </w:p>
    <w:p w14:paraId="279ACEC9" w14:textId="1EA1E36D" w:rsidR="002531BB" w:rsidRPr="00B0568A" w:rsidRDefault="002531BB" w:rsidP="00B0568A">
      <w:pPr>
        <w:jc w:val="both"/>
        <w:rPr>
          <w:color w:val="000000"/>
          <w:shd w:val="clear" w:color="auto" w:fill="FFFFFF"/>
          <w:rPrChange w:id="334" w:author="Kahini Mehta" w:date="2022-04-28T15:19:00Z">
            <w:rPr>
              <w:shd w:val="clear" w:color="auto" w:fill="FFFFFF"/>
            </w:rPr>
          </w:rPrChange>
        </w:rPr>
      </w:pPr>
    </w:p>
    <w:p w14:paraId="55DD8DA7" w14:textId="77777777" w:rsidR="005D3C11" w:rsidRDefault="005D3C11" w:rsidP="00CF4903">
      <w:pPr>
        <w:jc w:val="both"/>
        <w:rPr>
          <w:color w:val="000000" w:themeColor="text1"/>
          <w:shd w:val="clear" w:color="auto" w:fill="FFFFFF"/>
        </w:rPr>
      </w:pPr>
    </w:p>
    <w:p w14:paraId="1F94A767" w14:textId="2F901A2F" w:rsidR="00993BDD" w:rsidRPr="000E20C5" w:rsidRDefault="00986808" w:rsidP="000E20C5">
      <w:pPr>
        <w:jc w:val="both"/>
        <w:rPr>
          <w:color w:val="000000" w:themeColor="text1"/>
          <w:shd w:val="clear" w:color="auto" w:fill="FFFFFF"/>
        </w:rPr>
      </w:pPr>
      <w:r>
        <w:rPr>
          <w:color w:val="000000" w:themeColor="text1"/>
          <w:shd w:val="clear" w:color="auto" w:fill="FFFFFF"/>
        </w:rPr>
        <w:t>##</w:t>
      </w:r>
      <w:r w:rsidR="00D67F4F">
        <w:rPr>
          <w:color w:val="000000" w:themeColor="text1"/>
          <w:shd w:val="clear" w:color="auto" w:fill="FFFFFF"/>
        </w:rPr>
        <w:t>subsystems correlation with DD figure</w:t>
      </w:r>
    </w:p>
    <w:p w14:paraId="4273053B" w14:textId="553E8762" w:rsidR="00D67F4F" w:rsidRDefault="005D3C11" w:rsidP="00CF4903">
      <w:pPr>
        <w:jc w:val="both"/>
        <w:rPr>
          <w:color w:val="000000" w:themeColor="text1"/>
          <w:shd w:val="clear" w:color="auto" w:fill="FFFFFF"/>
        </w:rPr>
      </w:pPr>
      <w:r>
        <w:rPr>
          <w:color w:val="000000" w:themeColor="text1"/>
          <w:shd w:val="clear" w:color="auto" w:fill="FFFFFF"/>
        </w:rPr>
        <w:t>## figure 4A</w:t>
      </w:r>
      <w:r w:rsidR="00B53EDD">
        <w:rPr>
          <w:color w:val="000000" w:themeColor="text1"/>
          <w:shd w:val="clear" w:color="auto" w:fill="FFFFFF"/>
        </w:rPr>
        <w:t xml:space="preserve"> rTPJ</w:t>
      </w:r>
    </w:p>
    <w:p w14:paraId="034546F7" w14:textId="17378041" w:rsidR="005D3C11" w:rsidRPr="00430CF6" w:rsidRDefault="00B0568A" w:rsidP="00C947F8">
      <w:pPr>
        <w:jc w:val="both"/>
        <w:rPr>
          <w:color w:val="202020"/>
          <w:shd w:val="clear" w:color="auto" w:fill="FFFFFF"/>
          <w:rPrChange w:id="335" w:author="Kahini Mehta" w:date="2022-04-28T15:56:00Z">
            <w:rPr>
              <w:color w:val="000000" w:themeColor="text1"/>
              <w:shd w:val="clear" w:color="auto" w:fill="FFFFFF"/>
            </w:rPr>
          </w:rPrChange>
        </w:rPr>
      </w:pPr>
      <w:ins w:id="336" w:author="Kahini Mehta" w:date="2022-04-28T15:19:00Z">
        <w:r>
          <w:rPr>
            <w:color w:val="202020"/>
            <w:shd w:val="clear" w:color="auto" w:fill="FFFFFF"/>
          </w:rPr>
          <w:t>In this study, rTPJ-coupled regions were predominantly task-positive control and attentional networks. The relative contributions of these task-positive networks such as SMN, DAN and CO</w:t>
        </w:r>
      </w:ins>
      <w:ins w:id="337" w:author="Kahini Mehta" w:date="2022-05-03T11:29:00Z">
        <w:r w:rsidR="00C57577">
          <w:rPr>
            <w:color w:val="202020"/>
            <w:shd w:val="clear" w:color="auto" w:fill="FFFFFF"/>
          </w:rPr>
          <w:t>N</w:t>
        </w:r>
      </w:ins>
      <w:ins w:id="338" w:author="Kahini Mehta" w:date="2022-04-28T15:19:00Z">
        <w:r>
          <w:rPr>
            <w:color w:val="202020"/>
            <w:shd w:val="clear" w:color="auto" w:fill="FFFFFF"/>
          </w:rPr>
          <w:t xml:space="preserve"> at the time of decision making may influence the likelihood of selecting delayed reward, especially as expected value computation is increasingly cognitively demanding. </w:t>
        </w:r>
      </w:ins>
      <w:ins w:id="339" w:author="Kahini Mehta" w:date="2022-04-28T15:56:00Z">
        <w:r w:rsidR="00430CF6">
          <w:rPr>
            <w:color w:val="202020"/>
            <w:shd w:val="clear" w:color="auto" w:fill="FFFFFF"/>
          </w:rPr>
          <w:t xml:space="preserve"> </w:t>
        </w:r>
      </w:ins>
      <w:r w:rsidR="009713C1">
        <w:rPr>
          <w:color w:val="000000" w:themeColor="text1"/>
          <w:shd w:val="clear" w:color="auto" w:fill="FFFFFF"/>
        </w:rPr>
        <w:t>T</w:t>
      </w:r>
      <w:r w:rsidR="008168B6">
        <w:rPr>
          <w:color w:val="000000" w:themeColor="text1"/>
          <w:shd w:val="clear" w:color="auto" w:fill="FFFFFF"/>
        </w:rPr>
        <w:t>he</w:t>
      </w:r>
      <w:r w:rsidR="00D67F4F">
        <w:rPr>
          <w:color w:val="000000" w:themeColor="text1"/>
          <w:shd w:val="clear" w:color="auto" w:fill="FFFFFF"/>
        </w:rPr>
        <w:t xml:space="preserve"> </w:t>
      </w:r>
      <w:r w:rsidR="000B5E26" w:rsidRPr="00476B34">
        <w:rPr>
          <w:color w:val="000000" w:themeColor="text1"/>
          <w:shd w:val="clear" w:color="auto" w:fill="FFFFFF"/>
        </w:rPr>
        <w:t xml:space="preserve">positive </w:t>
      </w:r>
      <w:r w:rsidR="00D77BC1">
        <w:rPr>
          <w:color w:val="000000" w:themeColor="text1"/>
          <w:shd w:val="clear" w:color="auto" w:fill="FFFFFF"/>
        </w:rPr>
        <w:t>association</w:t>
      </w:r>
      <w:r w:rsidR="00D77BC1" w:rsidRPr="00476B34">
        <w:rPr>
          <w:color w:val="000000" w:themeColor="text1"/>
          <w:shd w:val="clear" w:color="auto" w:fill="FFFFFF"/>
        </w:rPr>
        <w:t xml:space="preserve"> </w:t>
      </w:r>
      <w:r w:rsidR="009713C1">
        <w:rPr>
          <w:color w:val="000000" w:themeColor="text1"/>
          <w:shd w:val="clear" w:color="auto" w:fill="FFFFFF"/>
        </w:rPr>
        <w:t>between</w:t>
      </w:r>
      <w:r w:rsidR="009713C1" w:rsidRPr="00476B34">
        <w:rPr>
          <w:color w:val="000000" w:themeColor="text1"/>
          <w:shd w:val="clear" w:color="auto" w:fill="FFFFFF"/>
        </w:rPr>
        <w:t xml:space="preserve"> </w:t>
      </w:r>
      <w:r w:rsidR="00F26046" w:rsidRPr="00476B34">
        <w:rPr>
          <w:color w:val="000000" w:themeColor="text1"/>
          <w:shd w:val="clear" w:color="auto" w:fill="FFFFFF"/>
        </w:rPr>
        <w:t xml:space="preserve">DD </w:t>
      </w:r>
      <w:r w:rsidR="009713C1">
        <w:rPr>
          <w:color w:val="000000" w:themeColor="text1"/>
          <w:shd w:val="clear" w:color="auto" w:fill="FFFFFF"/>
        </w:rPr>
        <w:t>and</w:t>
      </w:r>
      <w:r w:rsidR="009713C1" w:rsidRPr="00476B34">
        <w:rPr>
          <w:color w:val="000000" w:themeColor="text1"/>
          <w:shd w:val="clear" w:color="auto" w:fill="FFFFFF"/>
        </w:rPr>
        <w:t xml:space="preserve"> </w:t>
      </w:r>
      <w:r w:rsidR="000B5E26" w:rsidRPr="00476B34">
        <w:rPr>
          <w:color w:val="000000" w:themeColor="text1"/>
          <w:shd w:val="clear" w:color="auto" w:fill="FFFFFF"/>
        </w:rPr>
        <w:t>connectivity between rTPJ and regions within DAN</w:t>
      </w:r>
      <w:r w:rsidR="00D77BC1">
        <w:rPr>
          <w:color w:val="000000" w:themeColor="text1"/>
          <w:shd w:val="clear" w:color="auto" w:fill="FFFFFF"/>
        </w:rPr>
        <w:t xml:space="preserve"> </w:t>
      </w:r>
      <w:bookmarkStart w:id="340" w:name="OLE_LINK7"/>
      <w:bookmarkStart w:id="341" w:name="OLE_LINK8"/>
      <w:del w:id="342" w:author="Kahini Mehta" w:date="2022-04-28T15:20:00Z">
        <w:r w:rsidR="009713C1" w:rsidDel="00B0568A">
          <w:rPr>
            <w:color w:val="000000" w:themeColor="text1"/>
            <w:shd w:val="clear" w:color="auto" w:fill="FFFFFF"/>
          </w:rPr>
          <w:delText>further highlight</w:delText>
        </w:r>
        <w:r w:rsidR="00EC0D6B" w:rsidDel="00B0568A">
          <w:rPr>
            <w:color w:val="000000" w:themeColor="text1"/>
            <w:shd w:val="clear" w:color="auto" w:fill="FFFFFF"/>
          </w:rPr>
          <w:delText>s</w:delText>
        </w:r>
        <w:r w:rsidR="00273274" w:rsidDel="00B0568A">
          <w:rPr>
            <w:color w:val="000000" w:themeColor="text1"/>
            <w:shd w:val="clear" w:color="auto" w:fill="FFFFFF"/>
          </w:rPr>
          <w:delText xml:space="preserve"> </w:delText>
        </w:r>
        <w:r w:rsidR="009713C1" w:rsidDel="00B0568A">
          <w:rPr>
            <w:color w:val="000000" w:themeColor="text1"/>
            <w:shd w:val="clear" w:color="auto" w:fill="FFFFFF"/>
          </w:rPr>
          <w:delText xml:space="preserve">the need to integrate </w:delText>
        </w:r>
        <w:r w:rsidR="00777DAC" w:rsidDel="00B0568A">
          <w:rPr>
            <w:color w:val="000000" w:themeColor="text1"/>
            <w:shd w:val="clear" w:color="auto" w:fill="FFFFFF"/>
          </w:rPr>
          <w:delText xml:space="preserve">the subjective evaluation of </w:delText>
        </w:r>
        <w:r w:rsidR="00C56E40" w:rsidRPr="00476B34" w:rsidDel="00B0568A">
          <w:rPr>
            <w:color w:val="000000" w:themeColor="text1"/>
            <w:shd w:val="clear" w:color="auto" w:fill="FFFFFF"/>
          </w:rPr>
          <w:delText xml:space="preserve">effort costs </w:delText>
        </w:r>
        <w:r w:rsidR="00273274" w:rsidDel="00B0568A">
          <w:rPr>
            <w:color w:val="000000" w:themeColor="text1"/>
            <w:shd w:val="clear" w:color="auto" w:fill="FFFFFF"/>
          </w:rPr>
          <w:delText>and</w:delText>
        </w:r>
        <w:r w:rsidR="00C56E40" w:rsidRPr="00476B34" w:rsidDel="00B0568A">
          <w:rPr>
            <w:color w:val="000000" w:themeColor="text1"/>
            <w:shd w:val="clear" w:color="auto" w:fill="FFFFFF"/>
          </w:rPr>
          <w:delText xml:space="preserve"> cognitive control</w:delText>
        </w:r>
        <w:r w:rsidR="00904097" w:rsidDel="00B0568A">
          <w:rPr>
            <w:color w:val="000000" w:themeColor="text1"/>
            <w:shd w:val="clear" w:color="auto" w:fill="FFFFFF"/>
          </w:rPr>
          <w:delText xml:space="preserve"> </w:delText>
        </w:r>
        <w:commentRangeStart w:id="343"/>
        <w:r w:rsidR="00904097" w:rsidDel="00B0568A">
          <w:rPr>
            <w:color w:val="000000" w:themeColor="text1"/>
            <w:shd w:val="clear" w:color="auto" w:fill="FFFFFF"/>
          </w:rPr>
          <w:delText>of attention</w:delText>
        </w:r>
        <w:r w:rsidR="00C56E40" w:rsidRPr="00476B34" w:rsidDel="00B0568A">
          <w:rPr>
            <w:color w:val="000000" w:themeColor="text1"/>
            <w:shd w:val="clear" w:color="auto" w:fill="FFFFFF"/>
          </w:rPr>
          <w:delText xml:space="preserve"> </w:delText>
        </w:r>
        <w:commentRangeEnd w:id="343"/>
        <w:r w:rsidR="00904097" w:rsidDel="00B0568A">
          <w:rPr>
            <w:rStyle w:val="CommentReference"/>
          </w:rPr>
          <w:commentReference w:id="343"/>
        </w:r>
        <w:r w:rsidR="00273274" w:rsidDel="00B0568A">
          <w:rPr>
            <w:color w:val="000000" w:themeColor="text1"/>
            <w:shd w:val="clear" w:color="auto" w:fill="FFFFFF"/>
          </w:rPr>
          <w:delText>in</w:delText>
        </w:r>
        <w:r w:rsidR="00C56E40" w:rsidRPr="00476B34" w:rsidDel="00B0568A">
          <w:rPr>
            <w:color w:val="000000" w:themeColor="text1"/>
            <w:shd w:val="clear" w:color="auto" w:fill="FFFFFF"/>
          </w:rPr>
          <w:delText xml:space="preserve"> decision</w:delText>
        </w:r>
        <w:bookmarkEnd w:id="340"/>
        <w:bookmarkEnd w:id="341"/>
        <w:r w:rsidR="00273274" w:rsidDel="00B0568A">
          <w:rPr>
            <w:color w:val="000000" w:themeColor="text1"/>
            <w:shd w:val="clear" w:color="auto" w:fill="FFFFFF"/>
          </w:rPr>
          <w:delText>-making</w:delText>
        </w:r>
        <w:r w:rsidR="00C73137" w:rsidDel="00B0568A">
          <w:rPr>
            <w:color w:val="000000" w:themeColor="text1"/>
            <w:shd w:val="clear" w:color="auto" w:fill="FFFFFF"/>
          </w:rPr>
          <w:delText xml:space="preserve"> </w:delText>
        </w:r>
        <w:r w:rsidR="008A7196" w:rsidDel="00B0568A">
          <w:rPr>
            <w:color w:val="000000" w:themeColor="text1"/>
            <w:shd w:val="clear" w:color="auto" w:fill="FFFFFF"/>
          </w:rPr>
          <w:fldChar w:fldCharType="begin"/>
        </w:r>
        <w:r w:rsidR="008A7196" w:rsidDel="00B0568A">
          <w:rPr>
            <w:color w:val="000000" w:themeColor="text1"/>
            <w:shd w:val="clear" w:color="auto" w:fill="FFFFFF"/>
          </w:rPr>
          <w:delInstrText xml:space="preserve"> ADDIN ZOTERO_ITEM CSL_CITATION {"citationID":"GcJ6DDys","properties":{"formattedCitation":"(Ruff and Fehr, 2014; Hill et al., 2017)","plainCitation":"(Ruff and Fehr, 2014; Hill et al., 2017)","noteIndex":0},"citationItems":[{"id":558,"uris":["http://zotero.org/users/1967564/items/SK5QW9BW"],"uri":["http://zotero.org/users/1967564/items/SK5QW9BW"],"itemData":{"id":558,"type":"article-journal","abstract":"Two historically separate lines of research on social versus non-social decision making are converging in a focus on neural value computations. These value signals may reflect neural mechanisms that enable unified control of behaviour across social and non-social contexts.Two competing theoretical accounts propose that neural value computations underlying both types of choice may either be performed by the very same neurons — therefore providing a 'common motivational currency' for social and non-social information — or that they may involve different, functionally specialized neuronal populations. There is evidence for both accounts, but existing methodical limitations preclude unambiguous support for just one of them.Social versus non-social choices differ in terms of functional connectivity between regions that are involved in representing value signals and other brain areas that specifically encode social-cognitive functions. This suggests that social and non-social choices mainly differ in the information that is used as input for similar neural value computations.Neural value computations and associated patterns of functional connectivity have been documented for social decisions in three distinct classes of situation that differ with respect to the target and the reference frame of valuation. These classes respectively reflect situations in which interactions with other people are rewarding to the agent, situations in which agents assess value vicariously for other people they observe, and situations in which agents behave in line with abstract social principles.Studies in animal models suggest that some of the social neural value signals are also computed in the non-human primate brain but by different neuronal populations than comparable non-social value signals.A few results from clinical and neural intervention studies show that disruptions of some of these value signals can change social decision making, suggesting an important causal role of these signals in the control of behaviour in social contexts.","container-title":"Nature Reviews Neuroscience","DOI":"10.1038/nrn3776","ISSN":"1471-0048","issue":"8","language":"en","note":"number: 8\npublisher: Nature Publishing Group","page":"549-562","source":"www.nature.com","title":"The neurobiology of rewards and values in social decision making","volume":"15","author":[{"family":"Ruff","given":"Christian C."},{"family":"Fehr","given":"Ernst"}],"issued":{"date-parts":[["2014",8]]}}},{"id":555,"uris":["http://zotero.org/users/1967564/items/RTNL5T79"],"uri":["http://zotero.org/users/1967564/items/RTNL5T79"],"itemData":{"id":555,"type":"article-journal","abstract":"The authors show that transcranial magnetic disruption of the right temporoparietal junction decreases strategic behavior during competitive interactions. The altered behavior relates to neural activity changes both locally and in interconnected prefrontal areas. These brain networks may causally underlie the ability to predict the behavior of other agents.","container-title":"Nature Neuroscience","DOI":"10.1038/nn.4602","ISSN":"1546-1726","issue":"8","language":"en","note":"number: 8\npublisher: Nature Publishing Group","page":"1142-1149","source":"www.nature.com","title":"A causal account of the brain network computations underlying strategic social behavior","volume":"20","author":[{"family":"Hill","given":"Christopher A."},{"family":"Suzuki","given":"Shinsuke"},{"family":"Polania","given":"Rafael"},{"family":"Moisa","given":"Marius"},{"family":"O'Doherty","given":"John P."},{"family":"Ruff","given":"Christian C."}],"issued":{"date-parts":[["2017",8]]}}}],"schema":"https://github.com/citation-style-language/schema/raw/master/csl-citation.json"} </w:delInstrText>
        </w:r>
        <w:r w:rsidR="008A7196" w:rsidDel="00B0568A">
          <w:rPr>
            <w:color w:val="000000" w:themeColor="text1"/>
            <w:shd w:val="clear" w:color="auto" w:fill="FFFFFF"/>
          </w:rPr>
          <w:fldChar w:fldCharType="separate"/>
        </w:r>
        <w:r w:rsidR="008A7196" w:rsidDel="00B0568A">
          <w:rPr>
            <w:noProof/>
            <w:color w:val="000000" w:themeColor="text1"/>
            <w:shd w:val="clear" w:color="auto" w:fill="FFFFFF"/>
          </w:rPr>
          <w:delText>(Ruff and Fehr, 2014; Hill et al., 2017)</w:delText>
        </w:r>
        <w:r w:rsidR="008A7196" w:rsidDel="00B0568A">
          <w:rPr>
            <w:color w:val="000000" w:themeColor="text1"/>
            <w:shd w:val="clear" w:color="auto" w:fill="FFFFFF"/>
          </w:rPr>
          <w:fldChar w:fldCharType="end"/>
        </w:r>
        <w:r w:rsidR="00C56E40" w:rsidRPr="00476B34" w:rsidDel="00B0568A">
          <w:rPr>
            <w:color w:val="000000" w:themeColor="text1"/>
            <w:shd w:val="clear" w:color="auto" w:fill="FFFFFF"/>
          </w:rPr>
          <w:delText>.</w:delText>
        </w:r>
      </w:del>
      <w:ins w:id="344" w:author="Kahini Mehta" w:date="2022-04-28T15:20:00Z">
        <w:r>
          <w:rPr>
            <w:color w:val="000000" w:themeColor="text1"/>
            <w:shd w:val="clear" w:color="auto" w:fill="FFFFFF"/>
          </w:rPr>
          <w:t xml:space="preserve">… </w:t>
        </w:r>
      </w:ins>
      <w:r w:rsidR="00C56E40" w:rsidRPr="00476B34">
        <w:rPr>
          <w:color w:val="000000" w:themeColor="text1"/>
          <w:shd w:val="clear" w:color="auto" w:fill="FFFFFF"/>
        </w:rPr>
        <w:t xml:space="preserve"> </w:t>
      </w:r>
      <w:r w:rsidR="009713C1">
        <w:rPr>
          <w:color w:val="000000" w:themeColor="text1"/>
          <w:shd w:val="clear" w:color="auto" w:fill="FFFFFF"/>
        </w:rPr>
        <w:t xml:space="preserve">The </w:t>
      </w:r>
      <w:r w:rsidR="00DD565C" w:rsidRPr="00476B34">
        <w:rPr>
          <w:color w:val="000000" w:themeColor="text1"/>
          <w:shd w:val="clear" w:color="auto" w:fill="FFFFFF"/>
        </w:rPr>
        <w:t xml:space="preserve">DAN </w:t>
      </w:r>
      <w:r w:rsidR="00273274">
        <w:rPr>
          <w:color w:val="000000" w:themeColor="text1"/>
          <w:shd w:val="clear" w:color="auto" w:fill="FFFFFF"/>
        </w:rPr>
        <w:t>has been shown to</w:t>
      </w:r>
      <w:r w:rsidR="009713C1">
        <w:rPr>
          <w:color w:val="000000" w:themeColor="text1"/>
          <w:shd w:val="clear" w:color="auto" w:fill="FFFFFF"/>
        </w:rPr>
        <w:t xml:space="preserve"> play a role </w:t>
      </w:r>
      <w:r w:rsidR="00273274">
        <w:rPr>
          <w:color w:val="000000" w:themeColor="text1"/>
          <w:shd w:val="clear" w:color="auto" w:fill="FFFFFF"/>
        </w:rPr>
        <w:t>i</w:t>
      </w:r>
      <w:r w:rsidR="009713C1">
        <w:rPr>
          <w:color w:val="000000" w:themeColor="text1"/>
          <w:shd w:val="clear" w:color="auto" w:fill="FFFFFF"/>
        </w:rPr>
        <w:t>n</w:t>
      </w:r>
      <w:r w:rsidR="00DD565C" w:rsidRPr="00476B34">
        <w:rPr>
          <w:color w:val="000000" w:themeColor="text1"/>
          <w:shd w:val="clear" w:color="auto" w:fill="FFFFFF"/>
        </w:rPr>
        <w:t xml:space="preserve"> </w:t>
      </w:r>
      <w:r w:rsidR="00904097">
        <w:rPr>
          <w:color w:val="000000" w:themeColor="text1"/>
          <w:shd w:val="clear" w:color="auto" w:fill="FFFFFF"/>
        </w:rPr>
        <w:t xml:space="preserve">goal-directed </w:t>
      </w:r>
      <w:r w:rsidR="00DD565C" w:rsidRPr="00476B34">
        <w:rPr>
          <w:color w:val="000000" w:themeColor="text1"/>
          <w:shd w:val="clear" w:color="auto" w:fill="FFFFFF"/>
        </w:rPr>
        <w:t>attention</w:t>
      </w:r>
      <w:r w:rsidR="00273274">
        <w:rPr>
          <w:color w:val="000000" w:themeColor="text1"/>
          <w:shd w:val="clear" w:color="auto" w:fill="FFFFFF"/>
        </w:rPr>
        <w:t>al maintenance</w:t>
      </w:r>
      <w:r w:rsidR="009713C1">
        <w:rPr>
          <w:color w:val="000000" w:themeColor="text1"/>
          <w:shd w:val="clear" w:color="auto" w:fill="FFFFFF"/>
        </w:rPr>
        <w:t xml:space="preserve"> i</w:t>
      </w:r>
      <w:r w:rsidR="009713C1" w:rsidRPr="00476B34">
        <w:rPr>
          <w:color w:val="000000" w:themeColor="text1"/>
          <w:shd w:val="clear" w:color="auto" w:fill="FFFFFF"/>
        </w:rPr>
        <w:t>n situations in which an individual has to decide</w:t>
      </w:r>
      <w:r w:rsidR="009713C1">
        <w:rPr>
          <w:color w:val="000000" w:themeColor="text1"/>
          <w:shd w:val="clear" w:color="auto" w:fill="FFFFFF"/>
        </w:rPr>
        <w:t xml:space="preserve"> between immediate but</w:t>
      </w:r>
      <w:r w:rsidR="009713C1" w:rsidRPr="00476B34">
        <w:rPr>
          <w:color w:val="000000" w:themeColor="text1"/>
          <w:shd w:val="clear" w:color="auto" w:fill="FFFFFF"/>
        </w:rPr>
        <w:t xml:space="preserve"> smaller rewards over larger</w:t>
      </w:r>
      <w:r w:rsidR="009713C1">
        <w:rPr>
          <w:color w:val="000000" w:themeColor="text1"/>
          <w:shd w:val="clear" w:color="auto" w:fill="FFFFFF"/>
        </w:rPr>
        <w:t>, delayed</w:t>
      </w:r>
      <w:r w:rsidR="009713C1" w:rsidRPr="00476B34">
        <w:rPr>
          <w:color w:val="000000" w:themeColor="text1"/>
          <w:shd w:val="clear" w:color="auto" w:fill="FFFFFF"/>
        </w:rPr>
        <w:t xml:space="preserve"> rewards</w:t>
      </w:r>
      <w:r w:rsidR="00C73137">
        <w:rPr>
          <w:color w:val="000000" w:themeColor="text1"/>
          <w:shd w:val="clear" w:color="auto" w:fill="FFFFFF"/>
        </w:rPr>
        <w:t xml:space="preserve"> </w:t>
      </w:r>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{"citationID":"ia0C3bKh","properties":{"formattedCitation":"(Corbetta et al., 2008)","plainCitation":"(Corbetta et al., 2008)","noteIndex":0},"citationItems":[{"id":564,"uris":["http://zotero.org/users/1967564/items/DAVNEPXB"],"uri":["http://zotero.org/users/1967564/items/DAVNEPXB"],"itemData":{"id":564,"type":"article-journal","abstract":"Survival can depend on the ability to change a current course of action to respond to potentially advantageous or threatening stimuli. This “reorienting” response involves the coordinated action of a right hemisphere dominant ventral frontoparietal network that interrupts and resets ongoing activity and a dorsal frontoparietal network specialized for selecting and linking stimuli and responses. At rest, each network is distinct and internally correlated, but when attention is focused, the ventral network is suppressed to prevent reorienting to distracting events. These different patterns of recruitment may reflect inputs to the ventral attention network from the locus coeruleus/norepinephrine system. While originally conceptualized as a system for redirecting attention from one object to another, recent evidence suggests a more general role in switching between networks, which may explain recent evidence of its involvement in functions such as social cognition.","container-title":"Neuron","DOI":"10.1016/j.neuron.2008.04.017","ISSN":"0896-6273","issue":"3","journalAbbreviation":"Neuron","note":"PMID: 18466742\nPMCID: PMC2441869","page":"306-324","source":"PubMed Central","title":"The Reorienting System of the Human Brain: From Environment to Theory of Mind","title-short":"The Reorienting System of the Human Brain","volume":"58","author":[{"family":"Corbetta","given":"Maurizio"},{"family":"Patel","given":"Gaurav"},{"family":"Shulman","given":"Gordon L."}],"issued":{"date-parts":[["2008",5,8]]}}}],"schema":"https://github.com/citation-style-language/schema/raw/master/csl-citation.json"}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(Corbetta et al., 2008)</w:t>
      </w:r>
      <w:r w:rsidR="008A7196">
        <w:rPr>
          <w:color w:val="000000" w:themeColor="text1"/>
          <w:shd w:val="clear" w:color="auto" w:fill="FFFFFF"/>
        </w:rPr>
        <w:fldChar w:fldCharType="end"/>
      </w:r>
      <w:r w:rsidR="000B5E26" w:rsidRPr="00476B34">
        <w:rPr>
          <w:color w:val="000000" w:themeColor="text1"/>
          <w:shd w:val="clear" w:color="auto" w:fill="FFFFFF"/>
        </w:rPr>
        <w:t xml:space="preserve">. </w:t>
      </w:r>
      <w:r w:rsidR="009713C1">
        <w:rPr>
          <w:color w:val="000000" w:themeColor="text1"/>
          <w:shd w:val="clear" w:color="auto" w:fill="FFFFFF"/>
        </w:rPr>
        <w:t>The DAN</w:t>
      </w:r>
      <w:r w:rsidR="000B5E26" w:rsidRPr="00476B34">
        <w:rPr>
          <w:color w:val="000000" w:themeColor="text1"/>
          <w:shd w:val="clear" w:color="auto" w:fill="FFFFFF"/>
        </w:rPr>
        <w:t xml:space="preserve"> is also </w:t>
      </w:r>
      <w:r w:rsidR="00DD565C" w:rsidRPr="00476B34">
        <w:rPr>
          <w:color w:val="000000" w:themeColor="text1"/>
          <w:shd w:val="clear" w:color="auto" w:fill="FFFFFF"/>
        </w:rPr>
        <w:t xml:space="preserve">thought to be responsible for goal-directed top-down </w:t>
      </w:r>
      <w:r w:rsidR="00C15D35">
        <w:rPr>
          <w:color w:val="000000" w:themeColor="text1"/>
          <w:shd w:val="clear" w:color="auto" w:fill="FFFFFF"/>
        </w:rPr>
        <w:t xml:space="preserve">attention maintenance </w:t>
      </w:r>
      <w:del w:id="345" w:author="Kahini Mehta" w:date="2022-04-28T15:14:00Z">
        <w:r w:rsidR="00C15D35" w:rsidDel="00935001">
          <w:rPr>
            <w:color w:val="000000" w:themeColor="text1"/>
            <w:shd w:val="clear" w:color="auto" w:fill="FFFFFF"/>
          </w:rPr>
          <w:delText>in</w:delText>
        </w:r>
        <w:r w:rsidR="00C947F8" w:rsidRPr="00476B34" w:rsidDel="00935001">
          <w:rPr>
            <w:color w:val="000000" w:themeColor="text1"/>
            <w:shd w:val="clear" w:color="auto" w:fill="FFFFFF"/>
          </w:rPr>
          <w:delText xml:space="preserve"> </w:delText>
        </w:r>
        <w:commentRangeStart w:id="346"/>
        <w:r w:rsidR="00C947F8" w:rsidRPr="00476B34" w:rsidDel="00935001">
          <w:rPr>
            <w:color w:val="000000" w:themeColor="text1"/>
            <w:shd w:val="clear" w:color="auto" w:fill="FFFFFF"/>
          </w:rPr>
          <w:delText>adolescen</w:delText>
        </w:r>
        <w:r w:rsidR="00C15D35" w:rsidDel="00935001">
          <w:rPr>
            <w:color w:val="000000" w:themeColor="text1"/>
            <w:shd w:val="clear" w:color="auto" w:fill="FFFFFF"/>
          </w:rPr>
          <w:delText>ce</w:delText>
        </w:r>
        <w:r w:rsidR="00C73137" w:rsidDel="00935001">
          <w:rPr>
            <w:color w:val="000000" w:themeColor="text1"/>
            <w:shd w:val="clear" w:color="auto" w:fill="FFFFFF"/>
          </w:rPr>
          <w:delText xml:space="preserve"> </w:delText>
        </w:r>
        <w:commentRangeEnd w:id="346"/>
        <w:r w:rsidR="00904097" w:rsidDel="00935001">
          <w:rPr>
            <w:rStyle w:val="CommentReference"/>
          </w:rPr>
          <w:commentReference w:id="346"/>
        </w:r>
      </w:del>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{"citationID":"7XmBb2ld","properties":{"formattedCitation":"(Hartley and Somerville, 2015; Hansen et al., 2019)","plainCitation":"(Hartley and Somerville, 2015; Hansen et al., 2019)","noteIndex":0},"citationItems":[{"id":574,"uris":["http://zotero.org/users/1967564/items/FIT92CQW"],"uri":["http://zotero.org/users/1967564/items/FIT92CQW"],"itemData":{"id":574,"type":"article-journal","abstract":"Adolescence is a phase of lifespan associated with greater independence, and thus greater demands to make self-guided decisions in the face of risks, uncertainty, and varying proximal and distal outcomes. A new wave of developmental research takes a neuroeconomic approach to specify what decision processes are changing during adolescence, along what trajectory they are changing, and what neurodevelopmental processes support these changes. Evidence is mounting to suggest that multiple decision processes are tuned differently in adolescents and adults including reward reactivity, uncertainty-tolerance, delay discounting, and experiential assessments of value and risk. Unique interactions between prefrontal cortical, striatal, and salience processing systems during adolescence both constrain and amplify various component processes of mature decision-making.","container-title":"Current opinion in behavioral sciences","DOI":"10.1016/j.cobeha.2015.09.004","ISSN":"2352-1554","journalAbbreviation":"Curr Opin Behav Sci","note":"PMID: 26665151\nPMCID: PMC4671080","page":"108-115","source":"PubMed Central","title":"The neuroscience of adolescent decision-making","volume":"5","author":[{"family":"Hartley","given":"Catherine A."},{"family":"Somerville","given":"Leah H."}],"issued":{"date-parts":[["2015",10,1]]}}},{"id":572,"uris":["http://zotero.org/users/1967564/items/I3IZ73SV"],"uri":["http://zotero.org/users/1967564/items/I3IZ73SV"],"itemData":{"id":572,"type":"article-journal","abstract":"The current study examines associations between neural activation to the receipt of monetary reward in a rewarding game task and bias toward immediate reward measured in a behavioral delay discounting task among early adolescents (N = 58, 12–14 years). As expected, heightened brain activation in reward-related regions were correlated with higher bias toward immediate reward. This suggests that bias toward immediate reward in delay discounting tasks may be linked to heightened activation to reward in reward processing regions. This interplay between neural reward processing and bias toward immediate reward might explain the sharp increases in bias toward immediate reward that occur in early adolescence.","container-title":"Developmental Neuropsychology","DOI":"10.1080/87565641.2019.1636798","ISSN":"8756-5641","issue":"5","note":"publisher: Routledge\n_eprint: https://doi.org/10.1080/87565641.2019.1636798\nPMID: 31288587","page":"417-428","source":"Taylor and Francis+NEJM","title":"Adolescent Brain Response to Reward Is Associated with a Bias toward Immediate Reward","volume":"44","author":[{"family":"Hansen","given":"Amysue"},{"family":"Turpyn","given":"Caitlin C."},{"family":"Mauro","given":"Kelsey"},{"family":"Thompson","given":"James C."},{"family":"Chaplin","given":"Tara M."}],"issued":{"date-parts":[["2019",7,4]]}}}],"schema":"https://github.com/citation-style-language/schema/raw/master/csl-citation.json"}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(Hartley and Somerville, 2015; Hansen et al., 2019)</w:t>
      </w:r>
      <w:r w:rsidR="008A7196">
        <w:rPr>
          <w:color w:val="000000" w:themeColor="text1"/>
          <w:shd w:val="clear" w:color="auto" w:fill="FFFFFF"/>
        </w:rPr>
        <w:fldChar w:fldCharType="end"/>
      </w:r>
      <w:r w:rsidR="00DD565C" w:rsidRPr="00476B34">
        <w:rPr>
          <w:color w:val="000000" w:themeColor="text1"/>
          <w:shd w:val="clear" w:color="auto" w:fill="FFFFFF"/>
        </w:rPr>
        <w:t xml:space="preserve">. </w:t>
      </w:r>
      <w:commentRangeStart w:id="347"/>
      <w:del w:id="348" w:author="Kahini Mehta" w:date="2022-04-28T15:20:00Z">
        <w:r w:rsidR="00C15D35" w:rsidDel="00B0568A">
          <w:rPr>
            <w:color w:val="000000" w:themeColor="text1"/>
            <w:shd w:val="clear" w:color="auto" w:fill="FFFFFF"/>
          </w:rPr>
          <w:delText>Finally</w:delText>
        </w:r>
      </w:del>
      <w:ins w:id="349" w:author="Kahini Mehta" w:date="2022-04-28T15:20:00Z">
        <w:r>
          <w:rPr>
            <w:color w:val="000000" w:themeColor="text1"/>
            <w:shd w:val="clear" w:color="auto" w:fill="FFFFFF"/>
          </w:rPr>
          <w:t>Thus</w:t>
        </w:r>
      </w:ins>
      <w:r w:rsidR="00C15D35">
        <w:rPr>
          <w:color w:val="000000" w:themeColor="text1"/>
          <w:shd w:val="clear" w:color="auto" w:fill="FFFFFF"/>
        </w:rPr>
        <w:t xml:space="preserve">, </w:t>
      </w:r>
      <w:r w:rsidR="00904097">
        <w:rPr>
          <w:color w:val="000000" w:themeColor="text1"/>
          <w:shd w:val="clear" w:color="auto" w:fill="FFFFFF"/>
        </w:rPr>
        <w:t>the positive association between</w:t>
      </w:r>
      <w:r w:rsidR="00904097" w:rsidRPr="00476B34">
        <w:rPr>
          <w:color w:val="000000" w:themeColor="text1"/>
          <w:shd w:val="clear" w:color="auto" w:fill="FFFFFF"/>
        </w:rPr>
        <w:t xml:space="preserve"> </w:t>
      </w:r>
      <w:r w:rsidR="00A92D80" w:rsidRPr="00476B34">
        <w:rPr>
          <w:color w:val="000000" w:themeColor="text1"/>
          <w:shd w:val="clear" w:color="auto" w:fill="FFFFFF"/>
        </w:rPr>
        <w:t>rTPJ</w:t>
      </w:r>
      <w:r w:rsidR="00904097">
        <w:rPr>
          <w:color w:val="000000" w:themeColor="text1"/>
          <w:shd w:val="clear" w:color="auto" w:fill="FFFFFF"/>
        </w:rPr>
        <w:t>-</w:t>
      </w:r>
      <w:r w:rsidR="00692EE7" w:rsidRPr="00476B34">
        <w:rPr>
          <w:color w:val="000000" w:themeColor="text1"/>
          <w:shd w:val="clear" w:color="auto" w:fill="FFFFFF"/>
        </w:rPr>
        <w:t>DAN</w:t>
      </w:r>
      <w:r w:rsidR="009713C1">
        <w:rPr>
          <w:color w:val="000000" w:themeColor="text1"/>
          <w:shd w:val="clear" w:color="auto" w:fill="FFFFFF"/>
        </w:rPr>
        <w:t xml:space="preserve"> </w:t>
      </w:r>
      <w:r w:rsidR="00904097">
        <w:rPr>
          <w:color w:val="000000" w:themeColor="text1"/>
          <w:shd w:val="clear" w:color="auto" w:fill="FFFFFF"/>
        </w:rPr>
        <w:t xml:space="preserve">connectivity </w:t>
      </w:r>
      <w:r w:rsidR="009713C1">
        <w:rPr>
          <w:color w:val="000000" w:themeColor="text1"/>
          <w:shd w:val="clear" w:color="auto" w:fill="FFFFFF"/>
        </w:rPr>
        <w:t>during successful DD</w:t>
      </w:r>
      <w:r w:rsidR="00A92D80" w:rsidRPr="00476B34">
        <w:rPr>
          <w:color w:val="000000" w:themeColor="text1"/>
          <w:shd w:val="clear" w:color="auto" w:fill="FFFFFF"/>
        </w:rPr>
        <w:t xml:space="preserve"> could</w:t>
      </w:r>
      <w:r w:rsidR="007F0B72">
        <w:rPr>
          <w:color w:val="000000" w:themeColor="text1"/>
          <w:shd w:val="clear" w:color="auto" w:fill="FFFFFF"/>
        </w:rPr>
        <w:t xml:space="preserve"> </w:t>
      </w:r>
      <w:r w:rsidR="00A92D80" w:rsidRPr="00476B34">
        <w:rPr>
          <w:color w:val="000000" w:themeColor="text1"/>
          <w:shd w:val="clear" w:color="auto" w:fill="FFFFFF"/>
        </w:rPr>
        <w:t xml:space="preserve">indicate that </w:t>
      </w:r>
      <w:r w:rsidR="00904097">
        <w:rPr>
          <w:color w:val="000000" w:themeColor="text1"/>
          <w:shd w:val="clear" w:color="auto" w:fill="FFFFFF"/>
        </w:rPr>
        <w:t xml:space="preserve">failures of DD in </w:t>
      </w:r>
      <w:r w:rsidR="009713C1">
        <w:rPr>
          <w:color w:val="000000" w:themeColor="text1"/>
          <w:shd w:val="clear" w:color="auto" w:fill="FFFFFF"/>
        </w:rPr>
        <w:t>impulsive youth</w:t>
      </w:r>
      <w:r w:rsidR="00C40DE7">
        <w:rPr>
          <w:color w:val="000000" w:themeColor="text1"/>
          <w:shd w:val="clear" w:color="auto" w:fill="FFFFFF"/>
        </w:rPr>
        <w:t xml:space="preserve"> </w:t>
      </w:r>
      <w:r w:rsidR="00904097">
        <w:rPr>
          <w:color w:val="000000" w:themeColor="text1"/>
          <w:shd w:val="clear" w:color="auto" w:fill="FFFFFF"/>
        </w:rPr>
        <w:t>are a result of failure to fully</w:t>
      </w:r>
      <w:r w:rsidR="009713C1">
        <w:rPr>
          <w:color w:val="000000" w:themeColor="text1"/>
          <w:shd w:val="clear" w:color="auto" w:fill="FFFFFF"/>
        </w:rPr>
        <w:t xml:space="preserve"> integrate</w:t>
      </w:r>
      <w:r w:rsidR="003C4948" w:rsidRPr="00476B34">
        <w:rPr>
          <w:color w:val="000000" w:themeColor="text1"/>
          <w:shd w:val="clear" w:color="auto" w:fill="FFFFFF"/>
        </w:rPr>
        <w:t xml:space="preserve"> </w:t>
      </w:r>
      <w:r w:rsidR="005247D8" w:rsidRPr="00476B34">
        <w:rPr>
          <w:color w:val="000000" w:themeColor="text1"/>
          <w:shd w:val="clear" w:color="auto" w:fill="FFFFFF"/>
        </w:rPr>
        <w:t>cognitive control </w:t>
      </w:r>
      <w:r w:rsidR="009713C1">
        <w:rPr>
          <w:color w:val="000000" w:themeColor="text1"/>
          <w:shd w:val="clear" w:color="auto" w:fill="FFFFFF"/>
        </w:rPr>
        <w:t>systems</w:t>
      </w:r>
      <w:r w:rsidR="00C40DE7">
        <w:rPr>
          <w:color w:val="000000" w:themeColor="text1"/>
          <w:shd w:val="clear" w:color="auto" w:fill="FFFFFF"/>
        </w:rPr>
        <w:t xml:space="preserve"> </w:t>
      </w:r>
      <w:r w:rsidR="009713C1">
        <w:rPr>
          <w:color w:val="000000" w:themeColor="text1"/>
          <w:shd w:val="clear" w:color="auto" w:fill="FFFFFF"/>
        </w:rPr>
        <w:t>when evaluating future outcomes in reward contexts</w:t>
      </w:r>
      <w:commentRangeEnd w:id="347"/>
      <w:r w:rsidR="008524C9">
        <w:rPr>
          <w:rStyle w:val="CommentReference"/>
        </w:rPr>
        <w:commentReference w:id="347"/>
      </w:r>
      <w:ins w:id="350" w:author="Kahini Mehta" w:date="2022-04-28T15:20:00Z">
        <w:r>
          <w:rPr>
            <w:color w:val="000000" w:themeColor="text1"/>
            <w:shd w:val="clear" w:color="auto" w:fill="FFFFFF"/>
          </w:rPr>
          <w:t xml:space="preserve"> (change acc. to comments)</w:t>
        </w:r>
      </w:ins>
      <w:r w:rsidR="00A92D80" w:rsidRPr="00476B34">
        <w:rPr>
          <w:color w:val="000000" w:themeColor="text1"/>
          <w:shd w:val="clear" w:color="auto" w:fill="FFFFFF"/>
        </w:rPr>
        <w:t>.</w:t>
      </w:r>
      <w:r w:rsidR="007F0B72">
        <w:rPr>
          <w:color w:val="000000" w:themeColor="text1"/>
          <w:shd w:val="clear" w:color="auto" w:fill="FFFFFF"/>
        </w:rPr>
        <w:t xml:space="preserve"> </w:t>
      </w:r>
      <w:r w:rsidR="007F6C5B" w:rsidRPr="005D3C11">
        <w:rPr>
          <w:color w:val="000000" w:themeColor="text1"/>
          <w:shd w:val="clear" w:color="auto" w:fill="FFFFFF"/>
        </w:rPr>
        <w:t>However, d</w:t>
      </w:r>
      <w:r w:rsidR="00A444F6" w:rsidRPr="005D3C11">
        <w:rPr>
          <w:color w:val="000000" w:themeColor="text1"/>
          <w:shd w:val="clear" w:color="auto" w:fill="FFFFFF"/>
        </w:rPr>
        <w:t>ecreased connectivity of</w:t>
      </w:r>
      <w:r w:rsidR="00C40DE7" w:rsidRPr="005D3C11">
        <w:rPr>
          <w:color w:val="000000" w:themeColor="text1"/>
          <w:shd w:val="clear" w:color="auto" w:fill="FFFFFF"/>
        </w:rPr>
        <w:t xml:space="preserve"> </w:t>
      </w:r>
      <w:r w:rsidR="008524C9">
        <w:rPr>
          <w:color w:val="000000" w:themeColor="text1"/>
          <w:shd w:val="clear" w:color="auto" w:fill="FFFFFF"/>
        </w:rPr>
        <w:t xml:space="preserve">the </w:t>
      </w:r>
      <w:r w:rsidR="00C40DE7" w:rsidRPr="005D3C11">
        <w:rPr>
          <w:color w:val="000000" w:themeColor="text1"/>
          <w:shd w:val="clear" w:color="auto" w:fill="FFFFFF"/>
        </w:rPr>
        <w:t>rTPJ</w:t>
      </w:r>
      <w:r w:rsidR="00A444F6" w:rsidRPr="005D3C11">
        <w:rPr>
          <w:color w:val="000000" w:themeColor="text1"/>
          <w:shd w:val="clear" w:color="auto" w:fill="FFFFFF"/>
        </w:rPr>
        <w:t xml:space="preserve"> </w:t>
      </w:r>
      <w:r w:rsidR="00B53EDD">
        <w:rPr>
          <w:color w:val="000000" w:themeColor="text1"/>
          <w:shd w:val="clear" w:color="auto" w:fill="FFFFFF"/>
        </w:rPr>
        <w:t>to</w:t>
      </w:r>
      <w:r w:rsidR="00657D87">
        <w:rPr>
          <w:color w:val="000000" w:themeColor="text1"/>
          <w:shd w:val="clear" w:color="auto" w:fill="FFFFFF"/>
        </w:rPr>
        <w:t xml:space="preserve"> DMN regions</w:t>
      </w:r>
      <w:r w:rsidR="008524C9">
        <w:rPr>
          <w:color w:val="000000" w:themeColor="text1"/>
          <w:shd w:val="clear" w:color="auto" w:fill="FFFFFF"/>
        </w:rPr>
        <w:t xml:space="preserve">, </w:t>
      </w:r>
      <w:r w:rsidR="00657D87">
        <w:rPr>
          <w:color w:val="000000" w:themeColor="text1"/>
          <w:shd w:val="clear" w:color="auto" w:fill="FFFFFF"/>
        </w:rPr>
        <w:t>including</w:t>
      </w:r>
      <w:r w:rsidR="00A444F6" w:rsidRPr="005D3C11">
        <w:rPr>
          <w:color w:val="000000" w:themeColor="text1"/>
          <w:shd w:val="clear" w:color="auto" w:fill="FFFFFF"/>
        </w:rPr>
        <w:t xml:space="preserve"> </w:t>
      </w:r>
      <w:r w:rsidR="008524C9">
        <w:rPr>
          <w:color w:val="000000" w:themeColor="text1"/>
          <w:shd w:val="clear" w:color="auto" w:fill="FFFFFF"/>
        </w:rPr>
        <w:t xml:space="preserve">the </w:t>
      </w:r>
      <w:r w:rsidR="00904097">
        <w:rPr>
          <w:color w:val="000000" w:themeColor="text1"/>
          <w:shd w:val="clear" w:color="auto" w:fill="FFFFFF"/>
        </w:rPr>
        <w:t>d</w:t>
      </w:r>
      <w:r w:rsidR="008524C9">
        <w:rPr>
          <w:color w:val="000000" w:themeColor="text1"/>
          <w:shd w:val="clear" w:color="auto" w:fill="FFFFFF"/>
        </w:rPr>
        <w:t>m</w:t>
      </w:r>
      <w:r w:rsidR="008A7196" w:rsidRPr="005D3C11">
        <w:rPr>
          <w:color w:val="000000" w:themeColor="text1"/>
          <w:shd w:val="clear" w:color="auto" w:fill="FFFFFF"/>
        </w:rPr>
        <w:t>PFC</w:t>
      </w:r>
      <w:ins w:id="351" w:author="Kahini Mehta" w:date="2022-05-03T11:31:00Z">
        <w:r w:rsidR="00A67DA9">
          <w:rPr>
            <w:color w:val="000000" w:themeColor="text1"/>
            <w:shd w:val="clear" w:color="auto" w:fill="FFFFFF"/>
          </w:rPr>
          <w:t xml:space="preserve"> OR vmpfc?</w:t>
        </w:r>
      </w:ins>
      <w:r w:rsidR="008A7196" w:rsidRPr="005D3C11">
        <w:rPr>
          <w:color w:val="000000" w:themeColor="text1"/>
          <w:shd w:val="clear" w:color="auto" w:fill="FFFFFF"/>
        </w:rPr>
        <w:t xml:space="preserve"> and</w:t>
      </w:r>
      <w:r w:rsidR="007F6C5B" w:rsidRPr="005D3C11">
        <w:rPr>
          <w:color w:val="000000" w:themeColor="text1"/>
          <w:shd w:val="clear" w:color="auto" w:fill="FFFFFF"/>
        </w:rPr>
        <w:t xml:space="preserve"> </w:t>
      </w:r>
      <w:r w:rsidR="008524C9">
        <w:rPr>
          <w:color w:val="000000" w:themeColor="text1"/>
          <w:shd w:val="clear" w:color="auto" w:fill="FFFFFF"/>
        </w:rPr>
        <w:t xml:space="preserve">the </w:t>
      </w:r>
      <w:r w:rsidR="007F6C5B" w:rsidRPr="005D3C11">
        <w:rPr>
          <w:color w:val="000000" w:themeColor="text1"/>
          <w:shd w:val="clear" w:color="auto" w:fill="FFFFFF"/>
        </w:rPr>
        <w:t>PCC</w:t>
      </w:r>
      <w:r w:rsidR="008524C9">
        <w:rPr>
          <w:color w:val="000000" w:themeColor="text1"/>
          <w:shd w:val="clear" w:color="auto" w:fill="FFFFFF"/>
        </w:rPr>
        <w:t>,</w:t>
      </w:r>
      <w:r w:rsidR="00657D87">
        <w:rPr>
          <w:color w:val="000000" w:themeColor="text1"/>
          <w:shd w:val="clear" w:color="auto" w:fill="FFFFFF"/>
        </w:rPr>
        <w:t xml:space="preserve"> </w:t>
      </w:r>
      <w:r w:rsidR="00A444F6" w:rsidRPr="005D3C11">
        <w:rPr>
          <w:color w:val="000000" w:themeColor="text1"/>
          <w:shd w:val="clear" w:color="auto" w:fill="FFFFFF"/>
        </w:rPr>
        <w:t>was also associated with successful DD</w:t>
      </w:r>
      <w:r w:rsidR="0060289D" w:rsidRPr="005D3C11">
        <w:rPr>
          <w:color w:val="000000" w:themeColor="text1"/>
          <w:shd w:val="clear" w:color="auto" w:fill="FFFFFF"/>
        </w:rPr>
        <w:t>.</w:t>
      </w:r>
      <w:r w:rsidR="00CF4903" w:rsidRPr="005D3C11">
        <w:rPr>
          <w:color w:val="000000" w:themeColor="text1"/>
          <w:shd w:val="clear" w:color="auto" w:fill="FFFFFF"/>
        </w:rPr>
        <w:t xml:space="preserve"> </w:t>
      </w:r>
      <w:r w:rsidR="008A7196" w:rsidRPr="005D3C11">
        <w:rPr>
          <w:color w:val="000000" w:themeColor="text1"/>
          <w:shd w:val="clear" w:color="auto" w:fill="FFFFFF"/>
        </w:rPr>
        <w:t>This negative</w:t>
      </w:r>
      <w:r w:rsidR="007F6C5B" w:rsidRPr="005D3C11">
        <w:rPr>
          <w:color w:val="000000" w:themeColor="text1"/>
          <w:shd w:val="clear" w:color="auto" w:fill="FFFFFF"/>
        </w:rPr>
        <w:t xml:space="preserve"> association may stem from the fact that </w:t>
      </w:r>
      <w:r w:rsidR="005305EC">
        <w:rPr>
          <w:color w:val="000000" w:themeColor="text1"/>
          <w:shd w:val="clear" w:color="auto" w:fill="FFFFFF"/>
        </w:rPr>
        <w:t xml:space="preserve">the </w:t>
      </w:r>
      <w:r w:rsidR="007F6C5B" w:rsidRPr="005D3C11">
        <w:rPr>
          <w:color w:val="000000" w:themeColor="text1"/>
          <w:shd w:val="clear" w:color="auto" w:fill="FFFFFF"/>
        </w:rPr>
        <w:t>rTPJ (</w:t>
      </w:r>
      <w:commentRangeStart w:id="352"/>
      <w:r w:rsidR="007F6C5B" w:rsidRPr="005D3C11">
        <w:rPr>
          <w:color w:val="000000" w:themeColor="text1"/>
          <w:shd w:val="clear" w:color="auto" w:fill="FFFFFF"/>
        </w:rPr>
        <w:t>a</w:t>
      </w:r>
      <w:r w:rsidR="005305EC">
        <w:rPr>
          <w:color w:val="000000" w:themeColor="text1"/>
          <w:shd w:val="clear" w:color="auto" w:fill="FFFFFF"/>
        </w:rPr>
        <w:t>n</w:t>
      </w:r>
      <w:r w:rsidR="007F6C5B" w:rsidRPr="005D3C11">
        <w:rPr>
          <w:color w:val="000000" w:themeColor="text1"/>
          <w:shd w:val="clear" w:color="auto" w:fill="FFFFFF"/>
        </w:rPr>
        <w:t xml:space="preserve"> SMN</w:t>
      </w:r>
      <w:commentRangeEnd w:id="352"/>
      <w:r w:rsidR="00A67DA9">
        <w:rPr>
          <w:rStyle w:val="CommentReference"/>
        </w:rPr>
        <w:commentReference w:id="352"/>
      </w:r>
      <w:r w:rsidR="005305EC">
        <w:rPr>
          <w:color w:val="000000" w:themeColor="text1"/>
          <w:shd w:val="clear" w:color="auto" w:fill="FFFFFF"/>
        </w:rPr>
        <w:t>/</w:t>
      </w:r>
      <w:r w:rsidR="007F6C5B" w:rsidRPr="005D3C11">
        <w:rPr>
          <w:color w:val="000000" w:themeColor="text1"/>
          <w:shd w:val="clear" w:color="auto" w:fill="FFFFFF"/>
        </w:rPr>
        <w:t>task</w:t>
      </w:r>
      <w:r w:rsidR="00FB5A85">
        <w:rPr>
          <w:color w:val="000000" w:themeColor="text1"/>
          <w:shd w:val="clear" w:color="auto" w:fill="FFFFFF"/>
        </w:rPr>
        <w:t>-</w:t>
      </w:r>
      <w:r w:rsidR="007F6C5B" w:rsidRPr="005D3C11">
        <w:rPr>
          <w:color w:val="000000" w:themeColor="text1"/>
          <w:shd w:val="clear" w:color="auto" w:fill="FFFFFF"/>
        </w:rPr>
        <w:t xml:space="preserve">positive </w:t>
      </w:r>
      <w:r w:rsidR="005305EC">
        <w:rPr>
          <w:color w:val="000000" w:themeColor="text1"/>
          <w:shd w:val="clear" w:color="auto" w:fill="FFFFFF"/>
        </w:rPr>
        <w:t>region</w:t>
      </w:r>
      <w:r w:rsidR="007F6C5B" w:rsidRPr="005D3C11">
        <w:rPr>
          <w:color w:val="000000" w:themeColor="text1"/>
          <w:shd w:val="clear" w:color="auto" w:fill="FFFFFF"/>
        </w:rPr>
        <w:t>) and DMN (task</w:t>
      </w:r>
      <w:r w:rsidR="00FB5A85">
        <w:rPr>
          <w:color w:val="000000" w:themeColor="text1"/>
          <w:shd w:val="clear" w:color="auto" w:fill="FFFFFF"/>
        </w:rPr>
        <w:t>-</w:t>
      </w:r>
      <w:r w:rsidR="007F6C5B" w:rsidRPr="005D3C11">
        <w:rPr>
          <w:color w:val="000000" w:themeColor="text1"/>
          <w:shd w:val="clear" w:color="auto" w:fill="FFFFFF"/>
        </w:rPr>
        <w:t xml:space="preserve">negative) are </w:t>
      </w:r>
      <w:r w:rsidR="00C052BA">
        <w:rPr>
          <w:color w:val="000000" w:themeColor="text1"/>
          <w:shd w:val="clear" w:color="auto" w:fill="FFFFFF"/>
        </w:rPr>
        <w:t xml:space="preserve">functionally </w:t>
      </w:r>
      <w:r w:rsidR="007F6C5B" w:rsidRPr="005D3C11">
        <w:rPr>
          <w:color w:val="000000" w:themeColor="text1"/>
          <w:shd w:val="clear" w:color="auto" w:fill="FFFFFF"/>
        </w:rPr>
        <w:t>anti</w:t>
      </w:r>
      <w:r w:rsidR="007F6C5B" w:rsidRPr="000E20C5">
        <w:rPr>
          <w:color w:val="000000" w:themeColor="text1"/>
          <w:shd w:val="clear" w:color="auto" w:fill="FFFFFF"/>
        </w:rPr>
        <w:t xml:space="preserve">correlated </w:t>
      </w:r>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{"citationID":"Mb7Z9hAZ","properties":{"formattedCitation":"(Fox et al., 2005; Jack et al., 2013)","plainCitation":"(Fox et al., 2005; Jack et al., 2013)","noteIndex":0},"citationItems":[{"id":599,"uris":["http://zotero.org/users/1967564/items/TDWMMJ4D"],"uri":["http://zotero.org/users/1967564/items/TDWMMJ4D"],"itemData":{"id":599,"type":"article-journal","abstract":"During performance of attention-demanding cognitive tasks, certain regions of the brain routinely increase activity, whereas others routinely decrease activity. In this study, we investigate the extent to which this task-related dichotomy is represented intrinsically in the resting human brain through examination of spontaneous fluctuations in the functional MRI blood oxygen level-dependent signal. We identify two diametrically opposed, widely distributed brain networks on the basis of both spontaneous correlations within each network and anticorrelations between networks. One network consists of regions routinely exhibiting task-related activations and the other of regions routinely exhibiting task-related deactivations. This intrinsic organization, featuring the presence of anticorrelated networks in the absence of overt task performance, provides a critical context in which to understand brain function. We suggest that both task-driven neuronal responses and behavior are reflections of this dynamic, ongoing, functional organization of the brain.","container-title":"Proceedings of the National Academy of Sciences","DOI":"10.1073/pnas.0504136102","ISSN":"0027-8424, 1091-6490","issue":"27","journalAbbreviation":"PNAS","language":"en","note":"publisher: National Academy of Sciences\nsection: Biological Sciences\nPMID: 15976020","page":"9673-9678","source":"www.pnas.org","title":"The human brain is intrinsically organized into dynamic, anticorrelated functional networks","volume":"102","author":[{"family":"Fox","given":"Michael D."},{"family":"Snyder","given":"Abraham Z."},{"family":"Vincent","given":"Justin L."},{"family":"Corbetta","given":"Maurizio"},{"family":"Essen","given":"David C. Van"},{"family":"Raichle","given":"Marcus E."}],"issued":{"date-parts":[["2005",7,5]]}}},{"id":682,"uris":["http://zotero.org/users/1967564/items/MBICYEJX"],"uri":["http://zotero.org/users/1967564/items/MBICYEJX"],"itemData":{"id":682,"type":"article-journal","abstract":"Two lines of evidence indicate that there exists a reciprocal inhibitory relationship between opposed brain networks. First, most attention-demanding cognitive tasks activate a stereotypical set of brain areas, known as the task-positive network and simultaneously deactivate a different set of brain regions, commonly referred to as the task negative or default mode network. Second, functional connectivity analyses show that these same opposed networks are anti-correlated in the resting state. We hypothesize that these reciprocally inhibitory effects reflect two incompatible cognitive modes, each of which may be directed towards understanding the external world. Thus, engaging one mode activates one set of regions and suppresses activity in the other. We test this hypothesis by identifying two types of problem-solving task which, on the basis of prior work, have been consistently associated with the task positive and task negative regions: tasks requiring social cognition, i.e., reasoning about the mental states of other persons, and tasks requiring physical cognition, i.e., reasoning about the causal/mechanical properties of inanimate objects. Social and mechanical reasoning tasks were presented to neurologically normal participants during fMRI. Each task type was presented using both text and video clips. Regardless of presentation modality, we observed clear evidence of reciprocal suppression: social tasks deactivated regions associated with mechanical reasoning and mechanical tasks deactivated regions associated with social reasoning. These findings are not explained by self-referential processes, task engagement, mental simulation, mental time travel or external vs. internal attention, all factors previously hypothesized to explain default mode network activity. Analyses of resting state data revealed a close match between the regions our tasks identified as reciprocally inhibitory and regions of maximal anti-correlation in the resting state. These results indicate the reciprocal inhibition is not attributable to constraints inherent in the tasks, but is neural in origin. Hence, there is a physiological constraint on our ability to simultaneously engage two distinct cognitive modes. Further work is needed to more precisely characterize these opposing cognitive domains.","container-title":"NeuroImage","DOI":"10.1016/j.neuroimage.2012.10.061","ISSN":"1053-8119","journalAbbreviation":"NeuroImage","language":"en","page":"385-401","source":"ScienceDirect","title":"fMRI reveals reciprocal inhibition between social and physical cognitive domains","volume":"66","author":[{"family":"Jack","given":"Anthony I."},{"family":"Dawson","given":"Abigail J."},{"family":"Begany","given":"Katelyn L."},{"family":"Leckie","given":"Regina L."},{"family":"Barry","given":"Kevin P."},{"family":"Ciccia","given":"Angela H."},{"family":"Snyder","given":"Abraham Z."}],"issued":{"date-parts":[["2013",2,1]]}}}],"schema":"https://github.com/citation-style-language/schema/raw/master/csl-citation.json"}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(Fox et al., 2005; Jack et al., 2013)</w:t>
      </w:r>
      <w:r w:rsidR="008A7196">
        <w:rPr>
          <w:color w:val="000000" w:themeColor="text1"/>
          <w:shd w:val="clear" w:color="auto" w:fill="FFFFFF"/>
        </w:rPr>
        <w:fldChar w:fldCharType="end"/>
      </w:r>
      <w:r w:rsidR="008A7196">
        <w:rPr>
          <w:noProof/>
          <w:color w:val="000000" w:themeColor="text1"/>
          <w:shd w:val="clear" w:color="auto" w:fill="FFFFFF"/>
        </w:rPr>
        <w:t xml:space="preserve">. </w:t>
      </w:r>
      <w:r w:rsidR="007F6C5B" w:rsidRPr="005D3C11">
        <w:rPr>
          <w:color w:val="000000" w:themeColor="text1"/>
          <w:shd w:val="clear" w:color="auto" w:fill="FFFFFF"/>
        </w:rPr>
        <w:t xml:space="preserve">We hypothesize that </w:t>
      </w:r>
      <w:r w:rsidR="00C01A8E">
        <w:rPr>
          <w:color w:val="000000" w:themeColor="text1"/>
          <w:shd w:val="clear" w:color="auto" w:fill="FFFFFF"/>
        </w:rPr>
        <w:t>these anticorrelated</w:t>
      </w:r>
      <w:r w:rsidR="007F6C5B" w:rsidRPr="000E20C5">
        <w:rPr>
          <w:color w:val="000000" w:themeColor="text1"/>
          <w:shd w:val="clear" w:color="auto" w:fill="FFFFFF"/>
        </w:rPr>
        <w:t xml:space="preserve"> </w:t>
      </w:r>
      <w:r w:rsidR="00C01A8E">
        <w:rPr>
          <w:color w:val="000000" w:themeColor="text1"/>
          <w:shd w:val="clear" w:color="auto" w:fill="FFFFFF"/>
        </w:rPr>
        <w:t>functional patterns</w:t>
      </w:r>
      <w:r w:rsidR="007F6C5B" w:rsidRPr="000E20C5">
        <w:rPr>
          <w:color w:val="000000" w:themeColor="text1"/>
          <w:shd w:val="clear" w:color="auto" w:fill="FFFFFF"/>
        </w:rPr>
        <w:t xml:space="preserve"> in the brain </w:t>
      </w:r>
      <w:r w:rsidR="00C01A8E">
        <w:rPr>
          <w:color w:val="000000" w:themeColor="text1"/>
          <w:shd w:val="clear" w:color="auto" w:fill="FFFFFF"/>
        </w:rPr>
        <w:t xml:space="preserve">reflect </w:t>
      </w:r>
      <w:commentRangeStart w:id="353"/>
      <w:commentRangeStart w:id="354"/>
      <w:del w:id="355" w:author="Kahini Mehta" w:date="2022-04-28T15:21:00Z">
        <w:r w:rsidR="007F6C5B" w:rsidRPr="000E20C5" w:rsidDel="000C399D">
          <w:rPr>
            <w:color w:val="000000" w:themeColor="text1"/>
            <w:shd w:val="clear" w:color="auto" w:fill="FFFFFF"/>
          </w:rPr>
          <w:delText xml:space="preserve">antagonistic </w:delText>
        </w:r>
        <w:commentRangeEnd w:id="353"/>
        <w:r w:rsidR="00C052BA" w:rsidDel="000C399D">
          <w:rPr>
            <w:rStyle w:val="CommentReference"/>
          </w:rPr>
          <w:commentReference w:id="353"/>
        </w:r>
        <w:commentRangeEnd w:id="354"/>
        <w:r w:rsidR="00B040C6" w:rsidDel="000C399D">
          <w:rPr>
            <w:rStyle w:val="CommentReference"/>
          </w:rPr>
          <w:commentReference w:id="354"/>
        </w:r>
      </w:del>
      <w:ins w:id="356" w:author="Kahini Mehta" w:date="2022-04-28T15:21:00Z">
        <w:r w:rsidR="000C399D">
          <w:rPr>
            <w:color w:val="000000" w:themeColor="text1"/>
            <w:shd w:val="clear" w:color="auto" w:fill="FFFFFF"/>
          </w:rPr>
          <w:t xml:space="preserve">competing </w:t>
        </w:r>
      </w:ins>
      <w:r w:rsidR="007F6C5B" w:rsidRPr="000E20C5">
        <w:rPr>
          <w:color w:val="000000" w:themeColor="text1"/>
          <w:shd w:val="clear" w:color="auto" w:fill="FFFFFF"/>
        </w:rPr>
        <w:t>network</w:t>
      </w:r>
      <w:r w:rsidR="00C01A8E">
        <w:rPr>
          <w:color w:val="000000" w:themeColor="text1"/>
          <w:shd w:val="clear" w:color="auto" w:fill="FFFFFF"/>
        </w:rPr>
        <w:t>-level</w:t>
      </w:r>
      <w:r w:rsidR="007F6C5B" w:rsidRPr="000E20C5">
        <w:rPr>
          <w:color w:val="000000" w:themeColor="text1"/>
          <w:shd w:val="clear" w:color="auto" w:fill="FFFFFF"/>
        </w:rPr>
        <w:t xml:space="preserve"> </w:t>
      </w:r>
      <w:r w:rsidR="00B040C6">
        <w:rPr>
          <w:color w:val="000000" w:themeColor="text1"/>
          <w:shd w:val="clear" w:color="auto" w:fill="FFFFFF"/>
        </w:rPr>
        <w:t>contributions</w:t>
      </w:r>
      <w:r w:rsidR="00B040C6" w:rsidRPr="000E20C5">
        <w:rPr>
          <w:color w:val="000000" w:themeColor="text1"/>
          <w:shd w:val="clear" w:color="auto" w:fill="FFFFFF"/>
        </w:rPr>
        <w:t xml:space="preserve"> </w:t>
      </w:r>
      <w:r w:rsidR="00B040C6">
        <w:rPr>
          <w:color w:val="000000" w:themeColor="text1"/>
          <w:shd w:val="clear" w:color="auto" w:fill="FFFFFF"/>
        </w:rPr>
        <w:t xml:space="preserve">to </w:t>
      </w:r>
      <w:r w:rsidR="007F6C5B" w:rsidRPr="000E20C5">
        <w:rPr>
          <w:color w:val="000000" w:themeColor="text1"/>
          <w:shd w:val="clear" w:color="auto" w:fill="FFFFFF"/>
        </w:rPr>
        <w:t xml:space="preserve">distinct cognitive domains. </w:t>
      </w:r>
      <w:r w:rsidR="00C052BA">
        <w:rPr>
          <w:color w:val="000000" w:themeColor="text1"/>
          <w:shd w:val="clear" w:color="auto" w:fill="FFFFFF"/>
        </w:rPr>
        <w:t>The a</w:t>
      </w:r>
      <w:r w:rsidR="00107598">
        <w:rPr>
          <w:color w:val="000000" w:themeColor="text1"/>
          <w:shd w:val="clear" w:color="auto" w:fill="FFFFFF"/>
        </w:rPr>
        <w:t xml:space="preserve">ssociation of DD with  reduced connectivity </w:t>
      </w:r>
      <w:r w:rsidR="00C052BA">
        <w:rPr>
          <w:color w:val="000000" w:themeColor="text1"/>
          <w:shd w:val="clear" w:color="auto" w:fill="FFFFFF"/>
        </w:rPr>
        <w:t>between</w:t>
      </w:r>
      <w:r w:rsidR="00107598">
        <w:rPr>
          <w:color w:val="000000" w:themeColor="text1"/>
          <w:shd w:val="clear" w:color="auto" w:fill="FFFFFF"/>
        </w:rPr>
        <w:t xml:space="preserve"> rTPJ to e</w:t>
      </w:r>
      <w:r w:rsidR="00413653">
        <w:rPr>
          <w:color w:val="000000" w:themeColor="text1"/>
          <w:shd w:val="clear" w:color="auto" w:fill="FFFFFF"/>
        </w:rPr>
        <w:t>lement</w:t>
      </w:r>
      <w:r w:rsidR="00C052BA">
        <w:rPr>
          <w:color w:val="000000" w:themeColor="text1"/>
          <w:shd w:val="clear" w:color="auto" w:fill="FFFFFF"/>
        </w:rPr>
        <w:t>s</w:t>
      </w:r>
      <w:r w:rsidR="00413653">
        <w:rPr>
          <w:color w:val="000000" w:themeColor="text1"/>
          <w:shd w:val="clear" w:color="auto" w:fill="FFFFFF"/>
        </w:rPr>
        <w:t xml:space="preserve"> of </w:t>
      </w:r>
      <w:r w:rsidR="00C052BA">
        <w:rPr>
          <w:color w:val="000000" w:themeColor="text1"/>
          <w:shd w:val="clear" w:color="auto" w:fill="FFFFFF"/>
        </w:rPr>
        <w:t xml:space="preserve">the </w:t>
      </w:r>
      <w:r w:rsidR="00413653">
        <w:rPr>
          <w:color w:val="000000" w:themeColor="text1"/>
          <w:shd w:val="clear" w:color="auto" w:fill="FFFFFF"/>
        </w:rPr>
        <w:t xml:space="preserve">DMN may suggest that less DMN-driven </w:t>
      </w:r>
      <w:r w:rsidR="00413653" w:rsidRPr="000E20C5">
        <w:rPr>
          <w:color w:val="000000" w:themeColor="text1"/>
          <w:shd w:val="clear" w:color="auto" w:fill="FFFFFF"/>
        </w:rPr>
        <w:t>cognition</w:t>
      </w:r>
      <w:r w:rsidR="00413653">
        <w:rPr>
          <w:color w:val="000000" w:themeColor="text1"/>
          <w:shd w:val="clear" w:color="auto" w:fill="FFFFFF"/>
        </w:rPr>
        <w:t xml:space="preserve"> is required for intertemporal choice task</w:t>
      </w:r>
      <w:r w:rsidR="005D3C11" w:rsidRPr="000E20C5">
        <w:rPr>
          <w:color w:val="000000" w:themeColor="text1"/>
          <w:shd w:val="clear" w:color="auto" w:fill="FFFFFF"/>
        </w:rPr>
        <w:t>.</w:t>
      </w:r>
      <w:r w:rsidR="00C052BA">
        <w:rPr>
          <w:color w:val="000000" w:themeColor="text1"/>
          <w:shd w:val="clear" w:color="auto" w:fill="FFFFFF"/>
        </w:rPr>
        <w:t xml:space="preserve"> R</w:t>
      </w:r>
      <w:r w:rsidR="005D3C11" w:rsidRPr="00476B34">
        <w:rPr>
          <w:color w:val="000000" w:themeColor="text1"/>
          <w:shd w:val="clear" w:color="auto" w:fill="FFFFFF"/>
        </w:rPr>
        <w:t>educed connectivity between TPJ and</w:t>
      </w:r>
      <w:r w:rsidR="005D3C11">
        <w:rPr>
          <w:color w:val="000000" w:themeColor="text1"/>
          <w:shd w:val="clear" w:color="auto" w:fill="FFFFFF"/>
        </w:rPr>
        <w:t xml:space="preserve"> the</w:t>
      </w:r>
      <w:r w:rsidR="005D3C11" w:rsidRPr="00476B34">
        <w:rPr>
          <w:color w:val="000000" w:themeColor="text1"/>
          <w:shd w:val="clear" w:color="auto" w:fill="FFFFFF"/>
        </w:rPr>
        <w:t xml:space="preserve"> DMN </w:t>
      </w:r>
      <w:del w:id="357" w:author="Kahini Mehta" w:date="2022-04-28T15:26:00Z">
        <w:r w:rsidR="005D3C11" w:rsidDel="00E73EE0">
          <w:rPr>
            <w:color w:val="000000" w:themeColor="text1"/>
            <w:shd w:val="clear" w:color="auto" w:fill="FFFFFF"/>
          </w:rPr>
          <w:delText>might</w:delText>
        </w:r>
        <w:r w:rsidR="005D3C11" w:rsidRPr="00476B34" w:rsidDel="00E73EE0">
          <w:rPr>
            <w:color w:val="000000" w:themeColor="text1"/>
            <w:shd w:val="clear" w:color="auto" w:fill="FFFFFF"/>
          </w:rPr>
          <w:delText xml:space="preserve"> </w:delText>
        </w:r>
        <w:r w:rsidR="00C052BA" w:rsidDel="00E73EE0">
          <w:rPr>
            <w:color w:val="000000" w:themeColor="text1"/>
            <w:shd w:val="clear" w:color="auto" w:fill="FFFFFF"/>
          </w:rPr>
          <w:delText xml:space="preserve">also </w:delText>
        </w:r>
        <w:r w:rsidR="005D3C11" w:rsidDel="00E73EE0">
          <w:rPr>
            <w:color w:val="000000" w:themeColor="text1"/>
            <w:shd w:val="clear" w:color="auto" w:fill="FFFFFF"/>
          </w:rPr>
          <w:delText>serve</w:delText>
        </w:r>
        <w:r w:rsidR="005D3C11" w:rsidRPr="00476B34" w:rsidDel="00E73EE0">
          <w:rPr>
            <w:color w:val="000000" w:themeColor="text1"/>
            <w:shd w:val="clear" w:color="auto" w:fill="FFFFFF"/>
          </w:rPr>
          <w:delText xml:space="preserve"> to </w:delText>
        </w:r>
        <w:r w:rsidR="005D3C11" w:rsidDel="00E73EE0">
          <w:rPr>
            <w:color w:val="000000" w:themeColor="text1"/>
            <w:shd w:val="clear" w:color="auto" w:fill="FFFFFF"/>
          </w:rPr>
          <w:delText>filter internally guided attention</w:delText>
        </w:r>
      </w:del>
      <w:ins w:id="358" w:author="Kahini Mehta" w:date="2022-04-28T15:27:00Z">
        <w:r w:rsidR="00E73EE0">
          <w:rPr>
            <w:color w:val="000000" w:themeColor="text1"/>
            <w:shd w:val="clear" w:color="auto" w:fill="FFFFFF"/>
          </w:rPr>
          <w:t>can also lead to</w:t>
        </w:r>
      </w:ins>
      <w:r w:rsidR="005D3C11" w:rsidRPr="00476B34">
        <w:rPr>
          <w:color w:val="000000" w:themeColor="text1"/>
          <w:shd w:val="clear" w:color="auto" w:fill="FFFFFF"/>
        </w:rPr>
        <w:t xml:space="preserve"> </w:t>
      </w:r>
      <w:del w:id="359" w:author="Kahini Mehta" w:date="2022-04-28T15:27:00Z">
        <w:r w:rsidR="005D3C11" w:rsidRPr="00476B34" w:rsidDel="00E73EE0">
          <w:rPr>
            <w:color w:val="000000" w:themeColor="text1"/>
            <w:shd w:val="clear" w:color="auto" w:fill="FFFFFF"/>
          </w:rPr>
          <w:delText xml:space="preserve">when </w:delText>
        </w:r>
      </w:del>
      <w:r w:rsidR="005D3C11" w:rsidRPr="00476B34">
        <w:rPr>
          <w:color w:val="000000" w:themeColor="text1"/>
          <w:shd w:val="clear" w:color="auto" w:fill="FFFFFF"/>
        </w:rPr>
        <w:t xml:space="preserve">temporary disengagement </w:t>
      </w:r>
      <w:del w:id="360" w:author="Kahini Mehta" w:date="2022-04-28T15:27:00Z">
        <w:r w:rsidR="005D3C11" w:rsidRPr="00476B34" w:rsidDel="00E73EE0">
          <w:rPr>
            <w:color w:val="000000" w:themeColor="text1"/>
            <w:shd w:val="clear" w:color="auto" w:fill="FFFFFF"/>
          </w:rPr>
          <w:delText xml:space="preserve">is </w:delText>
        </w:r>
      </w:del>
      <w:ins w:id="361" w:author="Kahini Mehta" w:date="2022-04-28T15:27:00Z">
        <w:r w:rsidR="00E73EE0">
          <w:rPr>
            <w:color w:val="000000" w:themeColor="text1"/>
            <w:shd w:val="clear" w:color="auto" w:fill="FFFFFF"/>
          </w:rPr>
          <w:t>which may be</w:t>
        </w:r>
        <w:r w:rsidR="00E73EE0" w:rsidRPr="00476B34">
          <w:rPr>
            <w:color w:val="000000" w:themeColor="text1"/>
            <w:shd w:val="clear" w:color="auto" w:fill="FFFFFF"/>
          </w:rPr>
          <w:t xml:space="preserve"> </w:t>
        </w:r>
      </w:ins>
      <w:r w:rsidR="005D3C11" w:rsidRPr="00476B34">
        <w:rPr>
          <w:color w:val="000000" w:themeColor="text1"/>
          <w:shd w:val="clear" w:color="auto" w:fill="FFFFFF"/>
        </w:rPr>
        <w:t>imperative</w:t>
      </w:r>
      <w:r w:rsidR="005D3C11">
        <w:rPr>
          <w:color w:val="000000" w:themeColor="text1"/>
          <w:shd w:val="clear" w:color="auto" w:fill="FFFFFF"/>
        </w:rPr>
        <w:t xml:space="preserve"> for </w:t>
      </w:r>
      <w:del w:id="362" w:author="Kahini Mehta" w:date="2022-04-28T15:27:00Z">
        <w:r w:rsidR="005D3C11" w:rsidDel="00E73EE0">
          <w:rPr>
            <w:color w:val="000000" w:themeColor="text1"/>
            <w:shd w:val="clear" w:color="auto" w:fill="FFFFFF"/>
          </w:rPr>
          <w:delText>task performance</w:delText>
        </w:r>
      </w:del>
      <w:ins w:id="363" w:author="Kahini Mehta" w:date="2022-04-28T15:27:00Z">
        <w:r w:rsidR="00E73EE0">
          <w:rPr>
            <w:color w:val="000000" w:themeColor="text1"/>
            <w:shd w:val="clear" w:color="auto" w:fill="FFFFFF"/>
          </w:rPr>
          <w:t>WM</w:t>
        </w:r>
      </w:ins>
      <w:ins w:id="364" w:author="Kahini Mehta" w:date="2022-04-28T15:29:00Z">
        <w:r w:rsidR="00E73EE0">
          <w:rPr>
            <w:color w:val="000000" w:themeColor="text1"/>
            <w:shd w:val="clear" w:color="auto" w:fill="FFFFFF"/>
          </w:rPr>
          <w:t xml:space="preserve"> </w:t>
        </w:r>
      </w:ins>
      <w:del w:id="365" w:author="Kahini Mehta" w:date="2022-04-28T15:27:00Z">
        <w:r w:rsidR="00C052BA" w:rsidDel="00E73EE0">
          <w:rPr>
            <w:color w:val="000000" w:themeColor="text1"/>
            <w:shd w:val="clear" w:color="auto" w:fill="FFFFFF"/>
          </w:rPr>
          <w:delText xml:space="preserve"> </w:delText>
        </w:r>
      </w:del>
      <w:r w:rsidR="008A7196" w:rsidRPr="00E73EE0">
        <w:rPr>
          <w:color w:val="000000" w:themeColor="text1"/>
          <w:shd w:val="clear" w:color="auto" w:fill="FFFFFF"/>
        </w:rPr>
        <w:fldChar w:fldCharType="begin"/>
      </w:r>
      <w:r w:rsidR="008A7196" w:rsidRPr="00E73EE0">
        <w:rPr>
          <w:color w:val="000000" w:themeColor="text1"/>
          <w:shd w:val="clear" w:color="auto" w:fill="FFFFFF"/>
        </w:rPr>
        <w:instrText xml:space="preserve"> ADDIN ZOTERO_ITEM CSL_CITATION {"citationID":"exT7L7al","properties":{"formattedCitation":"(Anticevic et al., 2010)","plainCitation":"(Anticevic et al., 2010)","noteIndex":0},"citationItems":[{"id":606,"uris":["http://zotero.org/users/1967564/items/KSRANHPY"],"uri":["http://zotero.org/users/1967564/items/KSRANHPY"],"itemData":{"id":606,"type":"article-journal","abstract":"Previous work has shown that temporo-parietal junction (TPJ), part of a ventral attention network for stimulus-driven reorienting, deactivates during effortful cognitive engagement, along with the default mode network (DMN). TPJ deactivation has been reported both during working memory (WM) and rapid visual search, ostensibly to prevent reorienting to irrelevant objects. We tested whether the magnitude of this deactivation during WM encoding is predictive of subsequent WM performance. Using slow event-related fMRI and a delayed WM task in which distracter stimuli were presented during the maintenance phase, we found that greater TPJ and DMN deactivation during the encoding phase predicted better WM performance. TPJ and DMN, however, also showed several functional dissociations: (1) TPJ exhibited a different task-evoked pattern than DMN, responding to distracters sharing task-relevant features, but not to other types of distracters; and (2) TPJ showed strong functional connectivity with the DMN at encoding but not during distracter presentation. These results provide further evidence for the functional importance of TPJ suppression and indicate that TPJ and DMN deactivation is especially critical during WM trace formation. In addition, the functional connectivity results suggest that TPJ, while not part of the DMN during the resting state, may flexibly “couple” with this network depending on task demands.","container-title":"NeuroImage","DOI":"10.1016/j.neuroimage.2009.11.008","ISSN":"1053-8119","issue":"3","journalAbbreviation":"Neuroimage","note":"PMID: 19913622\nPMCID: PMC3226712","page":"2638-2648","source":"PubMed Central","title":"When less is more: TPJ and default network deactivation during encoding predicts working memory performance","title-short":"When less is more","volume":"49","author":[{"family":"Anticevic","given":"Alan"},{"family":"Repovs","given":"Grega"},{"family":"Shulman","given":"Gordon L."},{"family":"Barch","given":"Deanna M."}],"issued":{"date-parts":[["2010",2,1]]}}}],"schema":"https://github.com/citation-style-language/schema/raw/master/csl-citation.json"} </w:instrText>
      </w:r>
      <w:r w:rsidR="008A7196" w:rsidRPr="00E73EE0">
        <w:rPr>
          <w:color w:val="000000" w:themeColor="text1"/>
          <w:shd w:val="clear" w:color="auto" w:fill="FFFFFF"/>
        </w:rPr>
        <w:fldChar w:fldCharType="separate"/>
      </w:r>
      <w:r w:rsidR="008A7196" w:rsidRPr="00E73EE0">
        <w:rPr>
          <w:noProof/>
          <w:color w:val="000000" w:themeColor="text1"/>
          <w:shd w:val="clear" w:color="auto" w:fill="FFFFFF"/>
        </w:rPr>
        <w:t>(Anticevic et al., 2010)</w:t>
      </w:r>
      <w:r w:rsidR="008A7196" w:rsidRPr="00E73EE0">
        <w:rPr>
          <w:color w:val="000000" w:themeColor="text1"/>
          <w:shd w:val="clear" w:color="auto" w:fill="FFFFFF"/>
        </w:rPr>
        <w:fldChar w:fldCharType="end"/>
      </w:r>
      <w:r w:rsidR="008A7196" w:rsidRPr="00E73EE0">
        <w:rPr>
          <w:noProof/>
          <w:color w:val="000000" w:themeColor="text1"/>
          <w:shd w:val="clear" w:color="auto" w:fill="FFFFFF"/>
        </w:rPr>
        <w:t>.</w:t>
      </w:r>
      <w:r w:rsidR="005D3C11" w:rsidRPr="00E73EE0">
        <w:rPr>
          <w:color w:val="000000" w:themeColor="text1"/>
        </w:rPr>
        <w:t xml:space="preserve"> </w:t>
      </w:r>
    </w:p>
    <w:p w14:paraId="3EFB67C5" w14:textId="56836CAE" w:rsidR="00905803" w:rsidDel="00A42A41" w:rsidRDefault="00E73EE0" w:rsidP="00E73EE0">
      <w:pPr>
        <w:jc w:val="both"/>
        <w:rPr>
          <w:del w:id="366" w:author="Kahini Mehta" w:date="2022-04-28T15:31:00Z"/>
          <w:color w:val="000000" w:themeColor="text1"/>
          <w:shd w:val="clear" w:color="auto" w:fill="FFFFFF"/>
        </w:rPr>
      </w:pPr>
      <w:ins w:id="367" w:author="Kahini Mehta" w:date="2022-04-28T15:31:00Z">
        <w:r>
          <w:rPr>
            <w:color w:val="000000" w:themeColor="text1"/>
            <w:shd w:val="clear" w:color="auto" w:fill="FFFFFF"/>
          </w:rPr>
          <w:t xml:space="preserve">“… </w:t>
        </w:r>
        <w:r w:rsidRPr="00E73EE0">
          <w:rPr>
            <w:color w:val="000000" w:themeColor="text1"/>
            <w:shd w:val="clear" w:color="auto" w:fill="FFFFFF"/>
            <w:rPrChange w:id="368" w:author="Kahini Mehta" w:date="2022-04-28T15:31:00Z">
              <w:rPr>
                <w:rFonts w:ascii="Georgia" w:hAnsi="Georgia"/>
                <w:color w:val="000000" w:themeColor="text1"/>
                <w:sz w:val="27"/>
                <w:szCs w:val="27"/>
                <w:shd w:val="clear" w:color="auto" w:fill="FFFFFF"/>
              </w:rPr>
            </w:rPrChange>
          </w:rPr>
          <w:t xml:space="preserve"> the relationship between TPJ and DMN regions changes as</w:t>
        </w:r>
        <w:r>
          <w:rPr>
            <w:color w:val="000000" w:themeColor="text1"/>
            <w:shd w:val="clear" w:color="auto" w:fill="FFFFFF"/>
          </w:rPr>
          <w:t xml:space="preserve"> </w:t>
        </w:r>
        <w:r w:rsidRPr="00E73EE0">
          <w:rPr>
            <w:color w:val="000000" w:themeColor="text1"/>
            <w:shd w:val="clear" w:color="auto" w:fill="FFFFFF"/>
            <w:rPrChange w:id="369" w:author="Kahini Mehta" w:date="2022-04-28T15:31:00Z">
              <w:rPr>
                <w:rFonts w:ascii="Georgia" w:hAnsi="Georgia"/>
                <w:color w:val="000000" w:themeColor="text1"/>
                <w:sz w:val="27"/>
                <w:szCs w:val="27"/>
                <w:shd w:val="clear" w:color="auto" w:fill="FFFFFF"/>
              </w:rPr>
            </w:rPrChange>
          </w:rPr>
          <w:t>different cognitive demands emerge. Therefore, we explored the</w:t>
        </w:r>
        <w:r>
          <w:rPr>
            <w:color w:val="000000" w:themeColor="text1"/>
            <w:shd w:val="clear" w:color="auto" w:fill="FFFFFF"/>
          </w:rPr>
          <w:t xml:space="preserve"> </w:t>
        </w:r>
        <w:r w:rsidRPr="00E73EE0">
          <w:rPr>
            <w:color w:val="000000" w:themeColor="text1"/>
            <w:shd w:val="clear" w:color="auto" w:fill="FFFFFF"/>
            <w:rPrChange w:id="370" w:author="Kahini Mehta" w:date="2022-04-28T15:31:00Z">
              <w:rPr>
                <w:rFonts w:ascii="Georgia" w:hAnsi="Georgia"/>
                <w:color w:val="000000" w:themeColor="text1"/>
                <w:sz w:val="27"/>
                <w:szCs w:val="27"/>
                <w:shd w:val="clear" w:color="auto" w:fill="FFFFFF"/>
              </w:rPr>
            </w:rPrChange>
          </w:rPr>
          <w:t>relationship between TPJ and the DMN during the encoding and</w:t>
        </w:r>
        <w:r>
          <w:rPr>
            <w:color w:val="000000" w:themeColor="text1"/>
            <w:shd w:val="clear" w:color="auto" w:fill="FFFFFF"/>
          </w:rPr>
          <w:t xml:space="preserve"> </w:t>
        </w:r>
        <w:r w:rsidRPr="00E73EE0">
          <w:rPr>
            <w:color w:val="000000" w:themeColor="text1"/>
            <w:shd w:val="clear" w:color="auto" w:fill="FFFFFF"/>
            <w:rPrChange w:id="371" w:author="Kahini Mehta" w:date="2022-04-28T15:31:00Z">
              <w:rPr>
                <w:rFonts w:ascii="Georgia" w:hAnsi="Georgia"/>
                <w:color w:val="000000" w:themeColor="text1"/>
                <w:sz w:val="27"/>
                <w:szCs w:val="27"/>
                <w:shd w:val="clear" w:color="auto" w:fill="FFFFFF"/>
              </w:rPr>
            </w:rPrChange>
          </w:rPr>
          <w:t>maintenance phases of a WM task.</w:t>
        </w:r>
        <w:r>
          <w:rPr>
            <w:color w:val="000000" w:themeColor="text1"/>
            <w:shd w:val="clear" w:color="auto" w:fill="FFFFFF"/>
          </w:rPr>
          <w:t>”</w:t>
        </w:r>
      </w:ins>
      <w:ins w:id="372" w:author="Kahini Mehta" w:date="2022-04-28T15:57:00Z">
        <w:r w:rsidR="00430CF6">
          <w:rPr>
            <w:color w:val="000000" w:themeColor="text1"/>
            <w:shd w:val="clear" w:color="auto" w:fill="FFFFFF"/>
          </w:rPr>
          <w:t xml:space="preserve"> – COULD BE TRUE FOR DD</w:t>
        </w:r>
      </w:ins>
    </w:p>
    <w:p w14:paraId="0AED4587" w14:textId="35B47420" w:rsidR="00A42A41" w:rsidRDefault="00A42A41" w:rsidP="000E20C5">
      <w:pPr>
        <w:jc w:val="both"/>
        <w:rPr>
          <w:ins w:id="373" w:author="Kahini Mehta" w:date="2022-04-28T16:01:00Z"/>
          <w:color w:val="000000" w:themeColor="text1"/>
          <w:shd w:val="clear" w:color="auto" w:fill="FFFFFF"/>
        </w:rPr>
      </w:pPr>
    </w:p>
    <w:p w14:paraId="15E07510" w14:textId="5EF7B3D6" w:rsidR="00E73EE0" w:rsidRPr="00E73EE0" w:rsidRDefault="00E73EE0" w:rsidP="00E73EE0">
      <w:pPr>
        <w:jc w:val="both"/>
        <w:rPr>
          <w:ins w:id="374" w:author="Kahini Mehta" w:date="2022-04-28T15:31:00Z"/>
          <w:color w:val="000000" w:themeColor="text1"/>
          <w:shd w:val="clear" w:color="auto" w:fill="FFFFFF"/>
          <w:rPrChange w:id="375" w:author="Kahini Mehta" w:date="2022-04-28T15:31:00Z">
            <w:rPr>
              <w:ins w:id="376" w:author="Kahini Mehta" w:date="2022-04-28T15:31:00Z"/>
              <w:rFonts w:ascii="Georgia" w:hAnsi="Georgia"/>
              <w:color w:val="000000" w:themeColor="text1"/>
              <w:sz w:val="27"/>
              <w:szCs w:val="27"/>
              <w:shd w:val="clear" w:color="auto" w:fill="FFFFFF"/>
            </w:rPr>
          </w:rPrChange>
        </w:rPr>
      </w:pPr>
    </w:p>
    <w:p w14:paraId="5FBB0E74" w14:textId="77777777" w:rsidR="00E73EE0" w:rsidRDefault="00E73EE0" w:rsidP="00E73EE0">
      <w:pPr>
        <w:jc w:val="both"/>
        <w:rPr>
          <w:ins w:id="377" w:author="Kahini Mehta" w:date="2022-04-28T15:31:00Z"/>
          <w:rFonts w:ascii="Georgia" w:hAnsi="Georgia"/>
          <w:color w:val="000000" w:themeColor="text1"/>
          <w:sz w:val="27"/>
          <w:szCs w:val="27"/>
          <w:shd w:val="clear" w:color="auto" w:fill="FFFFFF"/>
        </w:rPr>
      </w:pPr>
    </w:p>
    <w:p w14:paraId="14ABE781" w14:textId="20984AB5" w:rsidR="003122CC" w:rsidRPr="008F7E76" w:rsidRDefault="005D3C11" w:rsidP="000E20C5">
      <w:pPr>
        <w:jc w:val="both"/>
        <w:rPr>
          <w:color w:val="000000" w:themeColor="text1"/>
          <w:shd w:val="clear" w:color="auto" w:fill="FFFFFF"/>
        </w:rPr>
      </w:pPr>
      <w:r w:rsidRPr="000E20C5">
        <w:rPr>
          <w:color w:val="000000" w:themeColor="text1"/>
          <w:shd w:val="clear" w:color="auto" w:fill="FFFFFF"/>
        </w:rPr>
        <w:t xml:space="preserve">## figure 4B </w:t>
      </w:r>
      <w:r w:rsidR="003122CC" w:rsidRPr="008F7E76">
        <w:rPr>
          <w:color w:val="000000" w:themeColor="text1"/>
          <w:shd w:val="clear" w:color="auto" w:fill="FFFFFF"/>
        </w:rPr>
        <w:t xml:space="preserve">## role of </w:t>
      </w:r>
      <w:del w:id="378" w:author="Kahini Mehta" w:date="2022-04-28T16:01:00Z">
        <w:r w:rsidR="0031712C" w:rsidRPr="008F7E76" w:rsidDel="00A42A41">
          <w:rPr>
            <w:color w:val="000000" w:themeColor="text1"/>
            <w:shd w:val="clear" w:color="auto" w:fill="FFFFFF"/>
          </w:rPr>
          <w:delText>MFG</w:delText>
        </w:r>
      </w:del>
      <w:ins w:id="379" w:author="Kahini Mehta" w:date="2022-04-28T16:01:00Z">
        <w:r w:rsidR="00A42A41">
          <w:rPr>
            <w:color w:val="000000" w:themeColor="text1"/>
            <w:shd w:val="clear" w:color="auto" w:fill="FFFFFF"/>
          </w:rPr>
          <w:t xml:space="preserve">dmPFC </w:t>
        </w:r>
      </w:ins>
      <w:ins w:id="380" w:author="Kahini Mehta" w:date="2022-04-28T15:34:00Z">
        <w:r w:rsidR="00A101A8">
          <w:rPr>
            <w:color w:val="000000" w:themeColor="text1"/>
            <w:shd w:val="clear" w:color="auto" w:fill="FFFFFF"/>
          </w:rPr>
          <w:t>(move this</w:t>
        </w:r>
      </w:ins>
      <w:ins w:id="381" w:author="Kahini Mehta" w:date="2022-04-28T15:38:00Z">
        <w:r w:rsidR="00E4734E">
          <w:rPr>
            <w:color w:val="000000" w:themeColor="text1"/>
            <w:shd w:val="clear" w:color="auto" w:fill="FFFFFF"/>
          </w:rPr>
          <w:t xml:space="preserve"> first para</w:t>
        </w:r>
      </w:ins>
      <w:ins w:id="382" w:author="Kahini Mehta" w:date="2022-04-28T15:34:00Z">
        <w:r w:rsidR="00A101A8">
          <w:rPr>
            <w:color w:val="000000" w:themeColor="text1"/>
            <w:shd w:val="clear" w:color="auto" w:fill="FFFFFF"/>
          </w:rPr>
          <w:t xml:space="preserve"> up to the </w:t>
        </w:r>
      </w:ins>
      <w:ins w:id="383" w:author="Kahini Mehta" w:date="2022-04-28T15:38:00Z">
        <w:r w:rsidR="00E4734E">
          <w:rPr>
            <w:color w:val="000000" w:themeColor="text1"/>
            <w:shd w:val="clear" w:color="auto" w:fill="FFFFFF"/>
          </w:rPr>
          <w:t>previous</w:t>
        </w:r>
      </w:ins>
      <w:ins w:id="384" w:author="Kahini Mehta" w:date="2022-04-28T15:34:00Z">
        <w:r w:rsidR="00A101A8">
          <w:rPr>
            <w:color w:val="000000" w:themeColor="text1"/>
            <w:shd w:val="clear" w:color="auto" w:fill="FFFFFF"/>
          </w:rPr>
          <w:t xml:space="preserve"> </w:t>
        </w:r>
      </w:ins>
      <w:ins w:id="385" w:author="Kahini Mehta" w:date="2022-04-28T15:38:00Z">
        <w:r w:rsidR="00E4734E">
          <w:rPr>
            <w:color w:val="000000" w:themeColor="text1"/>
            <w:shd w:val="clear" w:color="auto" w:fill="FFFFFF"/>
          </w:rPr>
          <w:t>part</w:t>
        </w:r>
      </w:ins>
      <w:ins w:id="386" w:author="Kahini Mehta" w:date="2022-04-28T15:34:00Z">
        <w:r w:rsidR="00A101A8">
          <w:rPr>
            <w:color w:val="000000" w:themeColor="text1"/>
            <w:shd w:val="clear" w:color="auto" w:fill="FFFFFF"/>
          </w:rPr>
          <w:t>?</w:t>
        </w:r>
      </w:ins>
      <w:ins w:id="387" w:author="Kahini Mehta" w:date="2022-04-28T15:37:00Z">
        <w:r w:rsidR="00E4734E">
          <w:rPr>
            <w:color w:val="000000" w:themeColor="text1"/>
            <w:shd w:val="clear" w:color="auto" w:fill="FFFFFF"/>
          </w:rPr>
          <w:t xml:space="preserve"> Not sure how much this adds</w:t>
        </w:r>
      </w:ins>
      <w:ins w:id="388" w:author="Kahini Mehta" w:date="2022-04-28T15:34:00Z">
        <w:r w:rsidR="00A101A8">
          <w:rPr>
            <w:color w:val="000000" w:themeColor="text1"/>
            <w:shd w:val="clear" w:color="auto" w:fill="FFFFFF"/>
          </w:rPr>
          <w:t>)</w:t>
        </w:r>
      </w:ins>
    </w:p>
    <w:p w14:paraId="2CAF0E26" w14:textId="669480CB" w:rsidR="004C7FBA" w:rsidRPr="00476B34" w:rsidRDefault="0043138A" w:rsidP="005B09F6">
      <w:pPr>
        <w:jc w:val="both"/>
        <w:rPr>
          <w:color w:val="000000" w:themeColor="text1"/>
        </w:rPr>
      </w:pPr>
      <w:r>
        <w:t>T</w:t>
      </w:r>
      <w:r w:rsidR="00872A53">
        <w:t xml:space="preserve">he intrinsic </w:t>
      </w:r>
      <w:r w:rsidR="00E02692">
        <w:t>inter</w:t>
      </w:r>
      <w:r w:rsidR="00872A53">
        <w:t xml:space="preserve">connectivity of </w:t>
      </w:r>
      <w:r w:rsidR="00E02692">
        <w:t xml:space="preserve">brain regions within the </w:t>
      </w:r>
      <w:r w:rsidR="00872A53">
        <w:t>DMN</w:t>
      </w:r>
      <w:r w:rsidR="004A6FBD">
        <w:t xml:space="preserve"> is </w:t>
      </w:r>
      <w:r w:rsidR="00F64BD9">
        <w:t>high</w:t>
      </w:r>
      <w:r w:rsidR="00EB1283">
        <w:t>, and</w:t>
      </w:r>
      <w:r w:rsidR="00872A53">
        <w:t xml:space="preserve"> </w:t>
      </w:r>
      <w:r w:rsidR="00EB1283">
        <w:rPr>
          <w:color w:val="000000" w:themeColor="text1"/>
        </w:rPr>
        <w:t>w</w:t>
      </w:r>
      <w:r w:rsidR="00E02692">
        <w:rPr>
          <w:color w:val="000000" w:themeColor="text1"/>
        </w:rPr>
        <w:t xml:space="preserve">e find that </w:t>
      </w:r>
      <w:r w:rsidR="00EB1283">
        <w:rPr>
          <w:color w:val="000000" w:themeColor="text1"/>
        </w:rPr>
        <w:t xml:space="preserve">the degree of </w:t>
      </w:r>
      <w:r w:rsidR="00E02692">
        <w:rPr>
          <w:color w:val="000000" w:themeColor="text1"/>
        </w:rPr>
        <w:t>integration</w:t>
      </w:r>
      <w:r w:rsidR="00C947F8" w:rsidRPr="00476B34">
        <w:rPr>
          <w:color w:val="000000" w:themeColor="text1"/>
        </w:rPr>
        <w:t xml:space="preserve"> between </w:t>
      </w:r>
      <w:r w:rsidR="00C233C6">
        <w:rPr>
          <w:color w:val="000000" w:themeColor="text1"/>
        </w:rPr>
        <w:t xml:space="preserve">the </w:t>
      </w:r>
      <w:del w:id="389" w:author="Kahini Mehta" w:date="2022-04-28T15:33:00Z">
        <w:r w:rsidR="00C947F8" w:rsidRPr="00476B34" w:rsidDel="00A101A8">
          <w:rPr>
            <w:color w:val="000000" w:themeColor="text1"/>
          </w:rPr>
          <w:delText xml:space="preserve">MFG </w:delText>
        </w:r>
      </w:del>
      <w:ins w:id="390" w:author="Kahini Mehta" w:date="2022-04-28T15:33:00Z">
        <w:r w:rsidR="00A101A8">
          <w:rPr>
            <w:color w:val="000000" w:themeColor="text1"/>
          </w:rPr>
          <w:t>dmPFC</w:t>
        </w:r>
        <w:r w:rsidR="00A101A8" w:rsidRPr="00476B34">
          <w:rPr>
            <w:color w:val="000000" w:themeColor="text1"/>
          </w:rPr>
          <w:t xml:space="preserve"> </w:t>
        </w:r>
      </w:ins>
      <w:r w:rsidR="00C947F8" w:rsidRPr="00476B34">
        <w:rPr>
          <w:color w:val="000000" w:themeColor="text1"/>
        </w:rPr>
        <w:t xml:space="preserve">and </w:t>
      </w:r>
      <w:r w:rsidR="00EB1283">
        <w:rPr>
          <w:color w:val="000000" w:themeColor="text1"/>
        </w:rPr>
        <w:t>the rest of the</w:t>
      </w:r>
      <w:r w:rsidR="00C233C6">
        <w:rPr>
          <w:color w:val="000000" w:themeColor="text1"/>
        </w:rPr>
        <w:t xml:space="preserve"> </w:t>
      </w:r>
      <w:r w:rsidR="00C947F8" w:rsidRPr="00476B34">
        <w:rPr>
          <w:color w:val="000000" w:themeColor="text1"/>
        </w:rPr>
        <w:t xml:space="preserve">DMN </w:t>
      </w:r>
      <w:r w:rsidR="00EB1283">
        <w:rPr>
          <w:color w:val="000000" w:themeColor="text1"/>
        </w:rPr>
        <w:t xml:space="preserve">is important to </w:t>
      </w:r>
      <w:r w:rsidR="00C947F8" w:rsidRPr="00476B34">
        <w:rPr>
          <w:color w:val="000000" w:themeColor="text1"/>
        </w:rPr>
        <w:t>DD</w:t>
      </w:r>
      <w:r w:rsidR="00EB1283">
        <w:rPr>
          <w:color w:val="000000" w:themeColor="text1"/>
        </w:rPr>
        <w:t xml:space="preserve">. This is consistent with prior work linking the </w:t>
      </w:r>
      <w:r w:rsidR="004C7FBA" w:rsidRPr="00476B34">
        <w:rPr>
          <w:color w:val="000000" w:themeColor="text1"/>
          <w:shd w:val="clear" w:color="auto" w:fill="FFFFFF"/>
        </w:rPr>
        <w:t>DMN</w:t>
      </w:r>
      <w:r w:rsidR="00C947F8" w:rsidRPr="00476B34">
        <w:rPr>
          <w:color w:val="000000" w:themeColor="text1"/>
          <w:shd w:val="clear" w:color="auto" w:fill="FFFFFF"/>
        </w:rPr>
        <w:t xml:space="preserve"> </w:t>
      </w:r>
      <w:r w:rsidR="00EB1283">
        <w:rPr>
          <w:color w:val="000000" w:themeColor="text1"/>
          <w:shd w:val="clear" w:color="auto" w:fill="FFFFFF"/>
        </w:rPr>
        <w:t>to</w:t>
      </w:r>
      <w:r w:rsidR="004C7FBA" w:rsidRPr="00476B34">
        <w:rPr>
          <w:color w:val="000000" w:themeColor="text1"/>
          <w:shd w:val="clear" w:color="auto" w:fill="FFFFFF"/>
        </w:rPr>
        <w:t xml:space="preserve"> core processes of human cognition,</w:t>
      </w:r>
      <w:r w:rsidR="00EB1283">
        <w:rPr>
          <w:color w:val="000000" w:themeColor="text1"/>
          <w:shd w:val="clear" w:color="auto" w:fill="FFFFFF"/>
        </w:rPr>
        <w:t xml:space="preserve"> such as</w:t>
      </w:r>
      <w:r w:rsidR="004C7FBA" w:rsidRPr="00476B34">
        <w:rPr>
          <w:color w:val="000000" w:themeColor="text1"/>
          <w:shd w:val="clear" w:color="auto" w:fill="FFFFFF"/>
        </w:rPr>
        <w:t xml:space="preserve"> the integration of cognitive and emotional processing, introspective th</w:t>
      </w:r>
      <w:r w:rsidR="00C233C6">
        <w:rPr>
          <w:color w:val="000000" w:themeColor="text1"/>
          <w:shd w:val="clear" w:color="auto" w:fill="FFFFFF"/>
        </w:rPr>
        <w:t>inking</w:t>
      </w:r>
      <w:r w:rsidR="008A7196">
        <w:rPr>
          <w:color w:val="000000" w:themeColor="text1"/>
          <w:shd w:val="clear" w:color="auto" w:fill="FFFFFF"/>
        </w:rPr>
        <w:t xml:space="preserve"> </w:t>
      </w:r>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{"citationID":"cBWP7lgv","properties":{"formattedCitation":"(Raichle et al., 2001; Gerlach et al., 2014; Vatansever et al., 2017)","plainCitation":"(Raichle et al., 2001; Gerlach et al., 2014; Vatansever et al., 2017)","noteIndex":0},"citationItems":[{"id":589,"uris":["http://zotero.org/users/1967564/items/YRUJEYQC"],"uri":["http://zotero.org/users/1967564/items/YRUJEYQC"],"itemData":{"id":589,"type":"article-journal","abstract":"A baseline or control state is fundamental to the understanding of most complex systems. Defining a baseline state in the human brain, arguably our most complex system, poses a particular challenge. Many suspect that left unconstrained, its activity will vary unpredictably. Despite this prediction we identify a baseline state of the normal adult human brain in terms of the brain oxygen extraction fraction or OEF. The OEF is defined as the ratio of oxygen used by the brain to oxygen delivered by flowing blood and is remarkably uniform in the awake but resting state (e.g., lying quietly with eyes closed). Local deviations in the OEF represent the physiological basis of signals of changes in neuronal activity obtained with functional MRI during a wide variety of human behaviors. We used quantitative metabolic and circulatory measurements from positron-emission tomography to obtain the OEF regionally throughout the brain. Areas of activation were conspicuous by their absence. All significant deviations from the mean hemisphere OEF were increases, signifying deactivations, and resided almost exclusively in the visual system. Defining the baseline state of an area in this manner attaches meaning to a group of areas that consistently exhibit decreases from this baseline, during a wide variety of goal-directed behaviors monitored with positron-emission tomography and functional MRI. These decreases suggest the existence of an organized, baseline default mode of brain function that is suspended during specific goal-directed behaviors.","container-title":"Proceedings of the National Academy of Sciences","DOI":"10.1073/pnas.98.2.676","ISSN":"0027-8424, 1091-6490","issue":"2","journalAbbreviation":"PNAS","language":"en","note":"publisher: National Academy of Sciences\nsection: Biological Sciences\nPMID: 11209064","page":"676-682","source":"www.pnas.org","title":"A default mode of brain function","volume":"98","author":[{"family":"Raichle","given":"Marcus E."},{"family":"MacLeod","given":"Ann Mary"},{"family":"Snyder","given":"Abraham Z."},{"family":"Powers","given":"William J."},{"family":"Gusnard","given":"Debra A."},{"family":"Shulman","given":"Gordon L."}],"issued":{"date-parts":[["2001",1,16]]}}},{"id":596,"uris":["http://zotero.org/users/1967564/items/ULM2SQUP"],"uri":["http://zotero.org/users/1967564/items/ULM2SQUP"],"itemData":{"id":596,"type":"article-journal","abstract":"We spend much of our daily lives imagining how we can reach future goals and what will happen when we attain them. Despite the prevalence of such goal-directed simulations, neuroimaging studies on planning have mainly focused on executive processes in the frontal lobe. This experiment examined the neural basis of process simulations, during which participants imagined themselves going through steps toward attaining a goal, and outcome simulations, during which participants imagined events they associated with achieving a goal. In the scanner, participants engaged in these simulation tasks and an odd/even control task. We hypothesized that process simulations would recruit default and frontoparietal control network regions, and that outcome simulations, which allow us to anticipate the affective consequences of achieving goals, would recruit default and reward-processing regions. Our analysis of brain activity that covaried with process and outcome simulations confirmed these hypotheses. A functional connectivity analysis with posterior cingulate, dorsolateral prefrontal cortex and anterior inferior parietal lobule seeds showed that their activity was correlated during process simulations and associated with a distributed network of default and frontoparietal control network regions. During outcome simulations, medial prefrontal cortex and amygdala seeds covaried together and formed a functional network with default and reward-processing regions.","container-title":"Social Cognitive and Affective Neuroscience","DOI":"10.1093/scan/nsu001","ISSN":"1749-5016","issue":"12","journalAbbreviation":"Social Cognitive and Affective Neuroscience","page":"1942-1951","source":"Silverchair","title":"Future planning: default network activity couples with frontoparietal control network and reward-processing regions during process and outcome simulations","title-short":"Future planning","volume":"9","author":[{"family":"Gerlach","given":"Kathy D."},{"family":"Spreng","given":"R. Nathan"},{"family":"Madore","given":"Kevin P."},{"family":"Schacter","given":"Daniel L."}],"issued":{"date-parts":[["2014",12,1]]}}},{"id":634,"uris":["http://zotero.org/users/1967564/items/T3GFQUGF"],"uri":["http://zotero.org/users/1967564/items/T3GFQUGF"],"itemData":{"id":634,"type":"article-journal","abstract":"Concurrent with mental processes that require rigorous computation and control, a series of automated decisions and actions govern our daily lives, providing efficient and adaptive responses to environmental demands. Using a cognitive flexibility task, we show that a set of brain regions collectively known as the default mode network plays a crucial role in such “autopilot” behavior, i.e., when rapidly selecting appropriate responses under predictable behavioral contexts. While applying learned rules, the default mode network shows both greater activity and connectivity. Furthermore, functional interactions between this network and hippocampal and parahippocampal areas as well as primary visual cortex correlate with the speed of accurate responses. These findings indicate a memory-based “autopilot role” for the default mode network, which may have important implications for our current understanding of healthy and adaptive brain processing.","container-title":"Proceedings of the National Academy of Sciences","DOI":"10.1073/pnas.1710521114","ISSN":"0027-8424, 1091-6490","issue":"48","journalAbbreviation":"PNAS","language":"en","note":"publisher: National Academy of Sciences\nsection: Biological Sciences\nPMID: 29078345","page":"12821-12826","source":"www.pnas.org","title":"Default mode contributions to automated information processing","volume":"114","author":[{"family":"Vatansever","given":"Deniz"},{"family":"Menon","given":"David K."},{"family":"Stamatakis","given":"Emmanuel A."}],"issued":{"date-parts":[["2017",11,28]]}}}],"schema":"https://github.com/citation-style-language/schema/raw/master/csl-citation.json"}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(Raichle et al., 2001; Gerlach et al., 2014; Vatansever et al., 2017)</w:t>
      </w:r>
      <w:r w:rsidR="008A7196">
        <w:rPr>
          <w:color w:val="000000" w:themeColor="text1"/>
          <w:shd w:val="clear" w:color="auto" w:fill="FFFFFF"/>
        </w:rPr>
        <w:fldChar w:fldCharType="end"/>
      </w:r>
      <w:r w:rsidR="00EB1283">
        <w:rPr>
          <w:color w:val="000000" w:themeColor="text1"/>
          <w:shd w:val="clear" w:color="auto" w:fill="FFFFFF"/>
        </w:rPr>
        <w:t xml:space="preserve">, </w:t>
      </w:r>
      <w:r w:rsidR="00CA0878" w:rsidRPr="00476B34">
        <w:rPr>
          <w:color w:val="000000" w:themeColor="text1"/>
          <w:shd w:val="clear" w:color="auto" w:fill="FFFFFF"/>
        </w:rPr>
        <w:t>intertemporal choices</w:t>
      </w:r>
      <w:r w:rsidR="00EB1283">
        <w:rPr>
          <w:color w:val="000000" w:themeColor="text1"/>
          <w:shd w:val="clear" w:color="auto" w:fill="FFFFFF"/>
        </w:rPr>
        <w:t>,</w:t>
      </w:r>
      <w:r w:rsidR="001C42C9" w:rsidRPr="00476B34">
        <w:rPr>
          <w:color w:val="000000" w:themeColor="text1"/>
          <w:shd w:val="clear" w:color="auto" w:fill="FFFFFF"/>
        </w:rPr>
        <w:t xml:space="preserve"> and </w:t>
      </w:r>
      <w:r w:rsidR="001C42C9" w:rsidRPr="00476B34">
        <w:rPr>
          <w:color w:val="000000" w:themeColor="text1"/>
        </w:rPr>
        <w:t xml:space="preserve">value computation of various </w:t>
      </w:r>
      <w:r w:rsidR="0088736A">
        <w:rPr>
          <w:color w:val="000000" w:themeColor="text1"/>
        </w:rPr>
        <w:t>reward outcomes</w:t>
      </w:r>
      <w:r w:rsidR="008A7196">
        <w:rPr>
          <w:color w:val="000000" w:themeColor="text1"/>
        </w:rPr>
        <w:t xml:space="preserve"> </w:t>
      </w:r>
      <w:r w:rsidR="008A7196">
        <w:rPr>
          <w:color w:val="000000" w:themeColor="text1"/>
        </w:rPr>
        <w:fldChar w:fldCharType="begin"/>
      </w:r>
      <w:r w:rsidR="008A7196">
        <w:rPr>
          <w:color w:val="000000" w:themeColor="text1"/>
        </w:rPr>
        <w:instrText xml:space="preserve"> ADDIN ZOTERO_ITEM CSL_CITATION {"citationID":"x8MA6tWb","properties":{"formattedCitation":"(McClure et al., 2004; Kable and Glimcher, 2007; Blakemore and Robbins, 2012)","plainCitation":"(McClure et al., 2004; Kable and Glimcher, 2007; Blakemore and Robbins, 2012)","noteIndex":0},"citationItems":[{"id":518,"uris":["http://zotero.org/users/1967564/items/KKSX89QA"],"uri":["http://zotero.org/users/1967564/items/KKSX89QA"],"itemData":{"id":518,"type":"article-journal","abstract":"When humans are offered the choice between rewards available at different points in time, the relative values of the options are discounted according to their expected delays until delivery. Using functional magnetic resonance imaging, we examined the neural correlates of time discounting while subjects made a series of choices between monetary reward options that varied by delay to delivery. We demonstrate that two separate systems are involved in such decisions. Parts of the limbic system associated with the midbrain dopamine system, including paralimbic cortex, are preferentially activated by decisions involving immediately available rewards. In contrast, regions of the lateral prefrontal cortex and posterior parietal cortex are engaged uniformly by intertemporal choices irrespective of delay. Furthermore, the relative engagement of the two systems is directly associated with subjects' choices, with greater relative fronto-parietal activity when subjects choose longer term options.\nWhen choosing an immediate reward over a delayed one, humans utilize lower-level, phylogenetically \"old\" brain areas,whereas choice of a delayed reward activates higher cognitive processes.\nWhen choosing an immediate reward over a delayed one, humans utilize lower-level, phylogenetically \"old\" brain areas,whereas choice of a delayed reward activates higher cognitive processes.","container-title":"Science","DOI":"10.1126/science.1100907","ISSN":"0036-8075, 1095-9203","issue":"5695","language":"en","note":"publisher: American Association for the Advancement of Science\nsection: Report\nPMID: 15486304","page":"503-507","source":"science.sciencemag.org","title":"Separate Neural Systems Value Immediate and Delayed Monetary Rewards","volume":"306","author":[{"family":"McClure","given":"Samuel M."},{"family":"Laibson","given":"David I."},{"family":"Loewenstein","given":"George"},{"family":"Cohen","given":"Jonathan D."}],"issued":{"date-parts":[["2004",10,15]]}}},{"id":50,"uris":["http://zotero.org/users/1967564/items/QDB8HKIF"],"uri":["http://zotero.org/users/1967564/items/QDB8HKIF"],"itemData":{"id":50,"type":"article-journal","abstract":"Neuroimaging studies of decision-making have generally related neural activity to objective measures (such as reward magnitude, probability or delay), despite choice preferences being subjective. However, economic theories posit that decision-makers behave as though different options have different subjective values. Here we use functional magnetic resonance imaging to show that neural activity in several brain regions--particularly the ventral striatum, medial prefrontal cortex and posterior cingulate cortex--tracks the revealed subjective value of delayed monetary rewards. This similarity provides unambiguous evidence that the subjective value of potential rewards is explicitly represented in the human brain.","container-title":"Nature Neuroscience","DOI":"10.1038/nn2007","ISSN":"1097-6256","issue":"12","journalAbbreviation":"Nat. Neurosci.","language":"eng","note":"PMID: 17982449\nPMCID: PMC2845395","page":"1625-1633","source":"PubMed","title":"The neural correlates of subjective value during intertemporal choice","volume":"10","author":[{"family":"Kable","given":"Joseph W."},{"family":"Glimcher","given":"Paul W."}],"issued":{"date-parts":[["2007",12]]}}},{"id":631,"uris":["http://zotero.org/users/1967564/items/SXSV82JJ"],"uri":["http://zotero.org/users/1967564/items/SXSV82JJ"],"itemData":{"id":631,"type":"article-journal","abstract":"This review compares and contrasts decision-making processes in adults versus adolescents, to highlight how adolescent decision-making is particularly susceptible to modulation by emotional and social factors (such as peer pressure).","container-title":"Nature Neuroscience","DOI":"10.1038/nn.3177","ISSN":"1546-1726","issue":"9","language":"en","note":"number: 9\npublisher: Nature Publishing Group","page":"1184-1191","source":"www.nature.com","title":"Decision-making in the adolescent brain","volume":"15","author":[{"family":"Blakemore","given":"Sarah-Jayne"},{"family":"Robbins","given":"Trevor W."}],"issued":{"date-parts":[["2012",9]]}}}],"schema":"https://github.com/citation-style-language/schema/raw/master/csl-citation.json"} </w:instrText>
      </w:r>
      <w:r w:rsidR="008A7196">
        <w:rPr>
          <w:color w:val="000000" w:themeColor="text1"/>
        </w:rPr>
        <w:fldChar w:fldCharType="separate"/>
      </w:r>
      <w:r w:rsidR="008A7196">
        <w:rPr>
          <w:noProof/>
          <w:color w:val="000000" w:themeColor="text1"/>
        </w:rPr>
        <w:t>(McClure et al., 2004; Kable and Glimcher, 2007; Blakemore and Robbins, 2012)</w:t>
      </w:r>
      <w:r w:rsidR="008A7196">
        <w:rPr>
          <w:color w:val="000000" w:themeColor="text1"/>
        </w:rPr>
        <w:fldChar w:fldCharType="end"/>
      </w:r>
      <w:r w:rsidR="001C42C9" w:rsidRPr="00476B34">
        <w:rPr>
          <w:color w:val="000000" w:themeColor="text1"/>
        </w:rPr>
        <w:t>.</w:t>
      </w:r>
      <w:r w:rsidR="001C42C9" w:rsidRPr="00476B34">
        <w:rPr>
          <w:color w:val="000000" w:themeColor="text1"/>
          <w:shd w:val="clear" w:color="auto" w:fill="FFFFFF"/>
        </w:rPr>
        <w:t xml:space="preserve"> </w:t>
      </w:r>
      <w:r w:rsidR="0088736A">
        <w:rPr>
          <w:color w:val="000000" w:themeColor="text1"/>
          <w:shd w:val="clear" w:color="auto" w:fill="FFFFFF"/>
        </w:rPr>
        <w:t>Specifically</w:t>
      </w:r>
      <w:r w:rsidR="004C7FBA" w:rsidRPr="00476B34">
        <w:rPr>
          <w:color w:val="000000" w:themeColor="text1"/>
          <w:shd w:val="clear" w:color="auto" w:fill="FFFFFF"/>
        </w:rPr>
        <w:t>,</w:t>
      </w:r>
      <w:r w:rsidR="001C42C9" w:rsidRPr="00476B34">
        <w:rPr>
          <w:color w:val="000000" w:themeColor="text1"/>
          <w:shd w:val="clear" w:color="auto" w:fill="FFFFFF"/>
        </w:rPr>
        <w:t xml:space="preserve"> </w:t>
      </w:r>
      <w:r w:rsidR="004C7FBA" w:rsidRPr="00476B34">
        <w:rPr>
          <w:color w:val="000000" w:themeColor="text1"/>
          <w:shd w:val="clear" w:color="auto" w:fill="FFFFFF"/>
        </w:rPr>
        <w:t>t</w:t>
      </w:r>
      <w:r w:rsidR="00CA0878" w:rsidRPr="00476B34">
        <w:rPr>
          <w:color w:val="000000" w:themeColor="text1"/>
          <w:shd w:val="clear" w:color="auto" w:fill="FFFFFF"/>
        </w:rPr>
        <w:t xml:space="preserve">he </w:t>
      </w:r>
      <w:r w:rsidR="0088736A">
        <w:rPr>
          <w:color w:val="000000" w:themeColor="text1"/>
          <w:shd w:val="clear" w:color="auto" w:fill="FFFFFF"/>
        </w:rPr>
        <w:t xml:space="preserve">positive association between DD and </w:t>
      </w:r>
      <w:r w:rsidR="004A6FBD">
        <w:rPr>
          <w:color w:val="000000" w:themeColor="text1"/>
          <w:shd w:val="clear" w:color="auto" w:fill="FFFFFF"/>
        </w:rPr>
        <w:t>increased functional connectivity</w:t>
      </w:r>
      <w:r w:rsidR="004A6FBD" w:rsidRPr="00476B34">
        <w:rPr>
          <w:color w:val="000000" w:themeColor="text1"/>
          <w:shd w:val="clear" w:color="auto" w:fill="FFFFFF"/>
        </w:rPr>
        <w:t xml:space="preserve"> </w:t>
      </w:r>
      <w:r w:rsidR="00CA0878" w:rsidRPr="00476B34">
        <w:rPr>
          <w:color w:val="000000" w:themeColor="text1"/>
          <w:shd w:val="clear" w:color="auto" w:fill="FFFFFF"/>
        </w:rPr>
        <w:t>of</w:t>
      </w:r>
      <w:r w:rsidR="0088736A">
        <w:rPr>
          <w:color w:val="000000" w:themeColor="text1"/>
          <w:shd w:val="clear" w:color="auto" w:fill="FFFFFF"/>
        </w:rPr>
        <w:t xml:space="preserve"> the</w:t>
      </w:r>
      <w:r w:rsidR="00CA0878" w:rsidRPr="00476B34">
        <w:rPr>
          <w:color w:val="000000" w:themeColor="text1"/>
          <w:shd w:val="clear" w:color="auto" w:fill="FFFFFF"/>
        </w:rPr>
        <w:t xml:space="preserve"> </w:t>
      </w:r>
      <w:del w:id="391" w:author="Kahini Mehta" w:date="2022-04-28T15:52:00Z">
        <w:r w:rsidR="00CA0878" w:rsidRPr="00476B34" w:rsidDel="003373D7">
          <w:rPr>
            <w:color w:val="000000" w:themeColor="text1"/>
            <w:shd w:val="clear" w:color="auto" w:fill="FFFFFF"/>
          </w:rPr>
          <w:delText xml:space="preserve">MFG </w:delText>
        </w:r>
      </w:del>
      <w:ins w:id="392" w:author="Kahini Mehta" w:date="2022-04-28T15:52:00Z">
        <w:r w:rsidR="003373D7">
          <w:rPr>
            <w:color w:val="000000" w:themeColor="text1"/>
            <w:shd w:val="clear" w:color="auto" w:fill="FFFFFF"/>
          </w:rPr>
          <w:t>dmPFC</w:t>
        </w:r>
        <w:r w:rsidR="003373D7" w:rsidRPr="00476B34">
          <w:rPr>
            <w:color w:val="000000" w:themeColor="text1"/>
            <w:shd w:val="clear" w:color="auto" w:fill="FFFFFF"/>
          </w:rPr>
          <w:t xml:space="preserve"> </w:t>
        </w:r>
      </w:ins>
      <w:r w:rsidR="00CA0878" w:rsidRPr="00476B34">
        <w:rPr>
          <w:color w:val="000000" w:themeColor="text1"/>
          <w:shd w:val="clear" w:color="auto" w:fill="FFFFFF"/>
        </w:rPr>
        <w:t>with these regions</w:t>
      </w:r>
      <w:r w:rsidR="001C42C9" w:rsidRPr="00476B34">
        <w:rPr>
          <w:color w:val="000000" w:themeColor="text1"/>
          <w:shd w:val="clear" w:color="auto" w:fill="FFFFFF"/>
        </w:rPr>
        <w:t xml:space="preserve"> </w:t>
      </w:r>
      <w:r w:rsidR="00CA0878" w:rsidRPr="00476B34">
        <w:rPr>
          <w:color w:val="000000" w:themeColor="text1"/>
          <w:shd w:val="clear" w:color="auto" w:fill="FFFFFF"/>
        </w:rPr>
        <w:t>corroborate</w:t>
      </w:r>
      <w:r w:rsidR="0088736A">
        <w:rPr>
          <w:color w:val="000000" w:themeColor="text1"/>
          <w:shd w:val="clear" w:color="auto" w:fill="FFFFFF"/>
        </w:rPr>
        <w:t>s</w:t>
      </w:r>
      <w:r w:rsidR="00CA0878" w:rsidRPr="00476B34">
        <w:rPr>
          <w:color w:val="000000" w:themeColor="text1"/>
          <w:shd w:val="clear" w:color="auto" w:fill="FFFFFF"/>
        </w:rPr>
        <w:t xml:space="preserve"> </w:t>
      </w:r>
      <w:r w:rsidR="0088736A">
        <w:rPr>
          <w:color w:val="000000" w:themeColor="text1"/>
          <w:shd w:val="clear" w:color="auto" w:fill="FFFFFF"/>
        </w:rPr>
        <w:t>prior research implicating the necessity of these</w:t>
      </w:r>
      <w:r w:rsidR="002A199F" w:rsidRPr="00476B34">
        <w:rPr>
          <w:color w:val="000000" w:themeColor="text1"/>
          <w:shd w:val="clear" w:color="auto" w:fill="FFFFFF"/>
        </w:rPr>
        <w:t xml:space="preserve"> brain</w:t>
      </w:r>
      <w:r w:rsidR="00CA0878" w:rsidRPr="00476B34">
        <w:rPr>
          <w:color w:val="000000" w:themeColor="text1"/>
          <w:shd w:val="clear" w:color="auto" w:fill="FFFFFF"/>
        </w:rPr>
        <w:t xml:space="preserve"> regions </w:t>
      </w:r>
      <w:r w:rsidR="001C42C9" w:rsidRPr="00476B34">
        <w:rPr>
          <w:color w:val="000000" w:themeColor="text1"/>
          <w:shd w:val="clear" w:color="auto" w:fill="FFFFFF"/>
        </w:rPr>
        <w:t>to</w:t>
      </w:r>
      <w:r w:rsidR="00CA0878" w:rsidRPr="00476B34">
        <w:rPr>
          <w:color w:val="000000" w:themeColor="text1"/>
          <w:shd w:val="clear" w:color="auto" w:fill="FFFFFF"/>
        </w:rPr>
        <w:t xml:space="preserve"> decision-making </w:t>
      </w:r>
      <w:r w:rsidR="008A7196" w:rsidRPr="00476B34">
        <w:rPr>
          <w:color w:val="000000" w:themeColor="text1"/>
          <w:shd w:val="clear" w:color="auto" w:fill="FFFFFF"/>
        </w:rPr>
        <w:t>processes</w:t>
      </w:r>
      <w:r w:rsidR="008A7196">
        <w:rPr>
          <w:noProof/>
          <w:color w:val="000000" w:themeColor="text1"/>
          <w:shd w:val="clear" w:color="auto" w:fill="FFFFFF"/>
        </w:rPr>
        <w:t xml:space="preserve"> </w:t>
      </w:r>
      <w:r w:rsidR="008A7196">
        <w:rPr>
          <w:noProof/>
          <w:color w:val="000000" w:themeColor="text1"/>
          <w:shd w:val="clear" w:color="auto" w:fill="FFFFFF"/>
        </w:rPr>
        <w:fldChar w:fldCharType="begin"/>
      </w:r>
      <w:r w:rsidR="008A7196">
        <w:rPr>
          <w:noProof/>
          <w:color w:val="000000" w:themeColor="text1"/>
          <w:shd w:val="clear" w:color="auto" w:fill="FFFFFF"/>
        </w:rPr>
        <w:instrText xml:space="preserve"> ADDIN ZOTERO_ITEM CSL_CITATION {"citationID":"kQMxPoVE","properties":{"formattedCitation":"(Li et al., 2013; Chen et al., 2017)","plainCitation":"(Li et al., 2013; Chen et al., 2017)","noteIndex":0},"citationItems":[{"id":242,"uris":["http://zotero.org/users/1967564/items/XGFQ2GVC"],"uri":["http://zotero.org/users/1967564/items/XGFQ2GVC"],"itemData":{"id":242,"type":"article-journal","abstract":"Increasing neuroimaging evidence suggests an association between impulsive decision-making behavior and task-related brain activity. However, the relationship between impulsivity in decision-making and resting-state brain activity remains unknown. To address this issue, we used functional MRI to record brain activity from human adults during a resting state and during a delay discounting task (DDT) that requires choosing between an immediate smaller reward and a larger delayed reward. In experiment I, we identified four DDT-related brain networks. The money network (the striatum, posterior cingulate cortex, etc.) and the time network (the medial and dorsolateral prefrontal cortices, etc.) were associated with the valuation process; the frontoparietal network and the dorsal anterior cingulate cortex–anterior insular cortex network were related to the choice process. Moreover, we found that the resting-state functional connectivity of the brain regions in these networks was significantly correlated with participants' discounting rate, a behavioral index of impulsivity during the DDT. In experiment II, we tested an independent group of subjects and demonstrated that this resting-state functional connectivity was able to predict individuals' discounting rates. Together, these findings suggest that resting-state functional organization of the human brain may be a biomarker of impulsivity and can predict economic decision-making behavior.","container-title":"Journal of Neuroscience","DOI":"10.1523/JNEUROSCI.1342-12.2013","ISSN":"0270-6474, 1529-2401","issue":"11","journalAbbreviation":"J. Neurosci.","language":"en","note":"PMID: 23486959","page":"4886-4895","source":"www.jneurosci.org","title":"Resting-State Functional Connectivity Predicts Impulsivity in Economic Decision-Making","volume":"33","author":[{"family":"Li","given":"Nan"},{"family":"Ma","given":"Ning"},{"family":"Liu","given":"Ying"},{"family":"He","given":"Xiao-Song"},{"family":"Sun","given":"De-Lin"},{"family":"Fu","given":"Xian-Ming"},{"family":"Zhang","given":"Xiaochu"},{"family":"Han","given":"Shihui"},{"family":"Zhang","given":"Da-Ren"}],"issued":{"date-parts":[["2013",3,13]]}}},{"id":261,"uris":["http://zotero.org/users/1967564/items/HY9U3HUW"],"uri":["http://zotero.org/users/1967564/items/HY9U3HUW"],"itemData":{"id":261,"type":"article-journal","abstract":"Resting-state functional Magnetic Resonance Imaging (rs-fMRI) is frequently used as a powerful technology to detect individual differences in many cognitive functions. Recently, some studies have explored the association between scale-free dynamic properties of resting-state brain activation and individual personality traits. However, little is known about whether the scale-free dynamics of resting-state function networks is associated with delay discounting. To address this question, we calculated the Hurst exponent which quantifies long-term memory of the time series in resting-state networks (RSNs) identified via independent component analysis (ICA) and examined what relationship between delay discounting and the Hurst exponent of RSNs is. ICA results showed that entire nine RSNs were successfully recognized and extracted from independent components. After controlling some covariates, including gender, age, education, personality and trait anxiety, partial correlation analysis revealed that the Hurst exponent in default mode network (DMN) and salience network (SN) was positively correlated with the delay discounting rates. No significant correlation between delay discounting and mean Hurst exponent of the whole brain was found. Thus, our results suggest the individual delay discounting is associated with the dynamics of inner-network interactions in the DMN and SN, and highlight the crucial role of scale-free dynamic properties of function networks on intertemporal choice.","container-title":"Neuroscience","DOI":"10.1016/j.neuroscience.2017.08.028","ISSN":"0306-4522","journalAbbreviation":"Neuroscience","language":"en","page":"219-227","source":"ScienceDirect","title":"Delay discounting is predicted by scale-free dynamics of default mode network and salience network","volume":"362","author":[{"family":"Chen","given":"Zhiyi"},{"family":"Guo","given":"Yiqun"},{"family":"Feng","given":"Tingyong"}],"issued":{"date-parts":[["2017",10,24]]}}}],"schema":"https://github.com/citation-style-language/schema/raw/master/csl-citation.json"} </w:instrText>
      </w:r>
      <w:r w:rsidR="008A7196">
        <w:rPr>
          <w:noProof/>
          <w:color w:val="000000" w:themeColor="text1"/>
          <w:shd w:val="clear" w:color="auto" w:fill="FFFFFF"/>
        </w:rPr>
        <w:fldChar w:fldCharType="separate"/>
      </w:r>
      <w:r w:rsidR="008A7196">
        <w:rPr>
          <w:noProof/>
          <w:color w:val="000000" w:themeColor="text1"/>
          <w:shd w:val="clear" w:color="auto" w:fill="FFFFFF"/>
        </w:rPr>
        <w:t>(Li et al., 2013; Chen et al., 2017)</w:t>
      </w:r>
      <w:r w:rsidR="008A7196">
        <w:rPr>
          <w:noProof/>
          <w:color w:val="000000" w:themeColor="text1"/>
          <w:shd w:val="clear" w:color="auto" w:fill="FFFFFF"/>
        </w:rPr>
        <w:fldChar w:fldCharType="end"/>
      </w:r>
      <w:r w:rsidR="00CA0878" w:rsidRPr="00476B34">
        <w:rPr>
          <w:color w:val="000000" w:themeColor="text1"/>
          <w:shd w:val="clear" w:color="auto" w:fill="FFFFFF"/>
        </w:rPr>
        <w:t>.</w:t>
      </w:r>
      <w:r w:rsidR="001C42C9" w:rsidRPr="00476B34">
        <w:rPr>
          <w:color w:val="000000" w:themeColor="text1"/>
          <w:shd w:val="clear" w:color="auto" w:fill="FFFFFF"/>
        </w:rPr>
        <w:t xml:space="preserve"> </w:t>
      </w:r>
      <w:del w:id="393" w:author="Kahini Mehta" w:date="2022-04-28T15:35:00Z">
        <w:r w:rsidR="000E6CDE" w:rsidDel="00A101A8">
          <w:rPr>
            <w:color w:val="000000" w:themeColor="text1"/>
            <w:shd w:val="clear" w:color="auto" w:fill="FFFFFF"/>
          </w:rPr>
          <w:delText xml:space="preserve">Finally, </w:delText>
        </w:r>
        <w:r w:rsidR="000E6CDE" w:rsidDel="00A101A8">
          <w:rPr>
            <w:color w:val="000000" w:themeColor="text1"/>
          </w:rPr>
          <w:delText>previous literature proposing that the</w:delText>
        </w:r>
        <w:r w:rsidR="004C7FBA" w:rsidRPr="00476B34" w:rsidDel="00A101A8">
          <w:rPr>
            <w:color w:val="000000" w:themeColor="text1"/>
          </w:rPr>
          <w:delText xml:space="preserve"> ability of </w:delText>
        </w:r>
        <w:r w:rsidR="000E6CDE" w:rsidDel="00A101A8">
          <w:rPr>
            <w:color w:val="000000" w:themeColor="text1"/>
          </w:rPr>
          <w:delText xml:space="preserve">the </w:delText>
        </w:r>
      </w:del>
      <w:del w:id="394" w:author="Kahini Mehta" w:date="2022-04-28T15:34:00Z">
        <w:r w:rsidR="001C42C9" w:rsidRPr="00476B34" w:rsidDel="00A101A8">
          <w:rPr>
            <w:color w:val="000000" w:themeColor="text1"/>
          </w:rPr>
          <w:delText>MFG</w:delText>
        </w:r>
        <w:r w:rsidR="004C7FBA" w:rsidRPr="00476B34" w:rsidDel="00A101A8">
          <w:rPr>
            <w:color w:val="000000" w:themeColor="text1"/>
          </w:rPr>
          <w:delText xml:space="preserve"> </w:delText>
        </w:r>
      </w:del>
      <w:del w:id="395" w:author="Kahini Mehta" w:date="2022-04-28T15:35:00Z">
        <w:r w:rsidR="004C7FBA" w:rsidRPr="00476B34" w:rsidDel="00A101A8">
          <w:rPr>
            <w:color w:val="000000" w:themeColor="text1"/>
          </w:rPr>
          <w:delText xml:space="preserve">to modulate </w:delText>
        </w:r>
        <w:r w:rsidR="000E6CDE" w:rsidDel="00A101A8">
          <w:rPr>
            <w:color w:val="000000" w:themeColor="text1"/>
          </w:rPr>
          <w:delText xml:space="preserve">the </w:delText>
        </w:r>
        <w:r w:rsidR="004C7FBA" w:rsidRPr="00476B34" w:rsidDel="00A101A8">
          <w:rPr>
            <w:color w:val="000000" w:themeColor="text1"/>
          </w:rPr>
          <w:delText>vmPFC</w:delText>
        </w:r>
        <w:r w:rsidR="001C42C9" w:rsidRPr="00476B34" w:rsidDel="00A101A8">
          <w:rPr>
            <w:color w:val="000000" w:themeColor="text1"/>
          </w:rPr>
          <w:delText xml:space="preserve"> and PCC</w:delText>
        </w:r>
        <w:r w:rsidR="004C7FBA" w:rsidRPr="00476B34" w:rsidDel="00A101A8">
          <w:rPr>
            <w:color w:val="000000" w:themeColor="text1"/>
          </w:rPr>
          <w:delText xml:space="preserve"> </w:delText>
        </w:r>
        <w:r w:rsidR="000E6CDE" w:rsidDel="00A101A8">
          <w:rPr>
            <w:color w:val="000000" w:themeColor="text1"/>
          </w:rPr>
          <w:delText>might constitute</w:delText>
        </w:r>
        <w:r w:rsidR="004C7FBA" w:rsidRPr="00476B34" w:rsidDel="00A101A8">
          <w:rPr>
            <w:color w:val="000000" w:themeColor="text1"/>
          </w:rPr>
          <w:delText xml:space="preserve"> </w:delText>
        </w:r>
        <w:r w:rsidR="000E6CDE" w:rsidDel="00A101A8">
          <w:rPr>
            <w:color w:val="000000" w:themeColor="text1"/>
          </w:rPr>
          <w:delText>a within-DMN</w:delText>
        </w:r>
        <w:r w:rsidR="004C7FBA" w:rsidRPr="00476B34" w:rsidDel="00A101A8">
          <w:rPr>
            <w:color w:val="000000" w:themeColor="text1"/>
          </w:rPr>
          <w:delText xml:space="preserve"> regulatory mode</w:delText>
        </w:r>
        <w:r w:rsidR="000E6CDE" w:rsidDel="00A101A8">
          <w:rPr>
            <w:color w:val="000000" w:themeColor="text1"/>
          </w:rPr>
          <w:delText xml:space="preserve"> is consistent with our </w:delText>
        </w:r>
        <w:r w:rsidR="008A7196" w:rsidDel="00A101A8">
          <w:rPr>
            <w:color w:val="000000" w:themeColor="text1"/>
          </w:rPr>
          <w:delText xml:space="preserve">observations </w:delText>
        </w:r>
        <w:r w:rsidR="008A7196" w:rsidDel="00A101A8">
          <w:rPr>
            <w:color w:val="000000" w:themeColor="text1"/>
          </w:rPr>
          <w:fldChar w:fldCharType="begin"/>
        </w:r>
        <w:r w:rsidR="008A7196" w:rsidDel="00A101A8">
          <w:rPr>
            <w:color w:val="000000" w:themeColor="text1"/>
          </w:rPr>
          <w:delInstrText xml:space="preserve"> ADDIN ZOTERO_ITEM CSL_CITATION {"citationID":"Rgaz50ml","properties":{"formattedCitation":"(McClure et al., 2004; Rudorf and Hare, 2014; Xu et al., 2019)","plainCitation":"(McClure et al., 2004; Rudorf and Hare, 2014; Xu et al., 2019)","noteIndex":0},"citationItems":[{"id":518,"uris":["http://zotero.org/users/1967564/items/KKSX89QA"],"uri":["http://zotero.org/users/1967564/items/KKSX89QA"],"itemData":{"id":518,"type":"article-journal","abstract":"When humans are offered the choice between rewards available at different points in time, the relative values of the options are discounted according to their expected delays until delivery. Using functional magnetic resonance imaging, we examined the neural correlates of time discounting while subjects made a series of choices between monetary reward options that varied by delay to delivery. We demonstrate that two separate systems are involved in such decisions. Parts of the limbic system associated with the midbrain dopamine system, including paralimbic cortex, are preferentially activated by decisions involving immediately available rewards. In contrast, regions of the lateral prefrontal cortex and posterior parietal cortex are engaged uniformly by intertemporal choices irrespective of delay. Furthermore, the relative engagement of the two systems is directly associated with subjects' choices, with greater relative fronto-parietal activity when subjects choose longer term options.\nWhen choosing an immediate reward over a delayed one, humans utilize lower-level, phylogenetically \"old\" brain areas,whereas choice of a delayed reward activates higher cognitive processes.\nWhen choosing an immediate reward over a delayed one, humans utilize lower-level, phylogenetically \"old\" brain areas,whereas choice of a delayed reward activates higher cognitive processes.","container-title":"Science","DOI":"10.1126/science.1100907","ISSN":"0036-8075, 1095-9203","issue":"5695","language":"en","note":"publisher: American Association for the Advancement of Science\nsection: Report\nPMID: 15486304","page":"503-507","source":"science.sciencemag.org","title":"Separate Neural Systems Value Immediate and Delayed Monetary Rewards","volume":"306","author":[{"family":"McClure","given":"Samuel M."},{"family":"Laibson","given":"David I."},{"family":"Loewenstein","given":"George"},{"family":"Cohen","given":"Jonathan D."}],"issued":{"date-parts":[["2004",10,15]]}}},{"id":638,"uris":["http://zotero.org/users/1967564/items/UCNRAFF7"],"uri":["http://zotero.org/users/1967564/items/UCNRAFF7"],"itemData":{"id":638,"type":"article-journal","abstract":"External circumstances and internal bodily states often change and require organisms to flexibly adapt valuation processes to select the optimal action in a given context. Here, we investigate the neurobiology of context-dependent valuation in 22 human subjects using functional magnetic resonance imaging. Subjects made binary choices between visual stimuli with three attributes (shape, color, and pattern) that were associated with monetary values. Context changes required subjects to deviate from the default shape valuation and to integrate a second attribute to comply with the goal to maximize rewards. Critically, this binary choice task did not involve any conflict between opposing monetary, temporal, or social preferences. We tested the hypothesis that interactions between regions of dorsolateral prefrontal cortex (dlPFC) and ventromedial prefrontal cortex (vmPFC) implicated in self-control choices would also underlie the more general function of context-dependent valuation. Consistent with this idea, we found that the degree to which stimulus attributes were reflected in vmPFC activity varied as a function of context. In addition, activity in dlPFC increased when context changes required a reweighting of stimulus attribute values. Moreover, the strength of the functional connectivity between dlPFC and vmPFC was associated with the degree of context-specific attribute valuation in vmPFC at the time of choice. Our findings suggest that functional interactions between dlPFC and vmPFC are a key aspect of context-dependent valuation and that the role of this network during choices that require self-control to adjudicate between competing outcome preferences is a specific application of this more general neural mechanism.","container-title":"Journal of Neuroscience","DOI":"10.1523/JNEUROSCI.3192-14.2014","ISSN":"0270-6474, 1529-2401","issue":"48","journalAbbreviation":"J. Neurosci.","language":"en","note":"publisher: Society for Neuroscience\nsection: Articles\nPMID: 25429140","page":"15988-15996","source":"www.jneurosci.org","title":"Interactions between Dorsolateral and Ventromedial Prefrontal Cortex Underlie Context-Dependent Stimulus Valuation in Goal-Directed Choice","volume":"34","author":[{"family":"Rudorf","given":"Sarah"},{"family":"Hare","given":"Todd A."}],"issued":{"date-parts":[["2014",11,26]]}}},{"id":260,"uris":["http://zotero.org/users/1967564/items/B4HXSTAL"],"uri":["http://zotero.org/users/1967564/items/B4HXSTAL"],"itemData":{"id":260,"type":"article-journal","abstract":"People inevitably make decisions between short-term and long-term consequences across domains like education, health and economics. In this kind of decision, the tendency to discount the value of later-larger rewards with increasing delays is defined as delay discounting (DD). A recent review has suggested that three neural systems which respectively responsible for valuation, prospection and cognitive control (e.g., ventromedial prefrontal cortex [vmPFC], hippocampus, precuneus and dorsolateral prefrontal cortex [dlPFC]) could interact with each other flexibly to have impacts on DD. However, to date, there is little attention paid on the connection between the DD and the dynamic interaction of brain regions.To tackle this issue, we investigate the relationship between the DD and the time-varying connectivity among brain regions in two samples of young adults. Results in sample 1 found that the DD was negatively correlated with the temporal variability of functional connectivity [FC] between the vmPFC and precuneus, and between the vmPFC and the left superior frontal gyrus. And the temporal variabilities of FC between the ventral striatum and right dlPFC, and between the ventral striatum and dorsomedial prefrontal cortex were also negatively related to DD. Furthermore, the main results were well replicated and validated in another sample using different analysis parameters. Overall, our findings reveal that temporal fluctuation of FC within default mode and fronto-striatal circuits can favor for prospecting future, cognitive control and valuation of delayed incentives, and this flexible connectivity patterns generally have association with preference for future outcomes.","container-title":"Behavioural Brain Research","DOI":"10.1016/j.bbr.2019.112111","ISSN":"0166-4328","journalAbbreviation":"Behavioural Brain Research","language":"en","page":"112111","source":"ScienceDirect","title":"The preference for future outcomes correlates with the temporal variability of functional connectivity among brain regions","volume":"375","author":[{"family":"Xu","given":"Ting"},{"family":"Chen","given":"Zhiyi"},{"family":"Feng","given":"Tingyong"}],"issued":{"date-parts":[["2019",12,16]]}}}],"schema":"https://github.com/citation-style-language/schema/raw/master/csl-citation.json"} </w:delInstrText>
        </w:r>
        <w:r w:rsidR="008A7196" w:rsidDel="00A101A8">
          <w:rPr>
            <w:color w:val="000000" w:themeColor="text1"/>
          </w:rPr>
          <w:fldChar w:fldCharType="separate"/>
        </w:r>
        <w:r w:rsidR="008A7196" w:rsidDel="00A101A8">
          <w:rPr>
            <w:noProof/>
            <w:color w:val="000000" w:themeColor="text1"/>
          </w:rPr>
          <w:delText>(McClure et al., 2004; Rudorf and Hare, 2014; Xu et al., 2019)</w:delText>
        </w:r>
        <w:r w:rsidR="008A7196" w:rsidDel="00A101A8">
          <w:rPr>
            <w:color w:val="000000" w:themeColor="text1"/>
          </w:rPr>
          <w:fldChar w:fldCharType="end"/>
        </w:r>
        <w:r w:rsidR="004C7FBA" w:rsidRPr="00476B34" w:rsidDel="00A101A8">
          <w:rPr>
            <w:color w:val="000000" w:themeColor="text1"/>
          </w:rPr>
          <w:delText>.</w:delText>
        </w:r>
        <w:r w:rsidR="0051633E" w:rsidRPr="00476B34" w:rsidDel="00A101A8">
          <w:rPr>
            <w:color w:val="000000" w:themeColor="text1"/>
          </w:rPr>
          <w:delText xml:space="preserve"> </w:delText>
        </w:r>
      </w:del>
    </w:p>
    <w:p w14:paraId="7FFACE65" w14:textId="53CCF7C5" w:rsidR="00410D4B" w:rsidRPr="00476B34" w:rsidRDefault="00410D4B" w:rsidP="005B09F6">
      <w:pPr>
        <w:jc w:val="both"/>
        <w:rPr>
          <w:color w:val="000000" w:themeColor="text1"/>
        </w:rPr>
      </w:pPr>
    </w:p>
    <w:p w14:paraId="5C520F35" w14:textId="246DD159" w:rsidR="008A21C2" w:rsidRDefault="00AF77BD" w:rsidP="00413653">
      <w:pPr>
        <w:rPr>
          <w:ins w:id="396" w:author="Kahini Mehta" w:date="2022-04-28T15:47:00Z"/>
          <w:color w:val="000000" w:themeColor="text1"/>
        </w:rPr>
      </w:pPr>
      <w:commentRangeStart w:id="397"/>
      <w:r w:rsidRPr="00476B34">
        <w:rPr>
          <w:color w:val="000000" w:themeColor="text1"/>
        </w:rPr>
        <w:t xml:space="preserve">Functional connectivity of </w:t>
      </w:r>
      <w:r w:rsidR="00AD6488">
        <w:rPr>
          <w:color w:val="000000" w:themeColor="text1"/>
        </w:rPr>
        <w:t xml:space="preserve">the </w:t>
      </w:r>
      <w:del w:id="398" w:author="Kahini Mehta" w:date="2022-04-28T15:37:00Z">
        <w:r w:rsidRPr="00476B34" w:rsidDel="00E4734E">
          <w:rPr>
            <w:color w:val="000000" w:themeColor="text1"/>
          </w:rPr>
          <w:delText>MFG</w:delText>
        </w:r>
        <w:r w:rsidR="004A6FBD" w:rsidDel="00E4734E">
          <w:rPr>
            <w:color w:val="000000" w:themeColor="text1"/>
          </w:rPr>
          <w:delText xml:space="preserve"> </w:delText>
        </w:r>
      </w:del>
      <w:ins w:id="399" w:author="Kahini Mehta" w:date="2022-04-28T15:37:00Z">
        <w:r w:rsidR="00E4734E">
          <w:rPr>
            <w:color w:val="000000" w:themeColor="text1"/>
          </w:rPr>
          <w:t xml:space="preserve">dmPFC </w:t>
        </w:r>
      </w:ins>
      <w:r w:rsidR="008F7E76">
        <w:rPr>
          <w:color w:val="000000" w:themeColor="text1"/>
        </w:rPr>
        <w:t>(a</w:t>
      </w:r>
      <w:r w:rsidR="004A6FBD">
        <w:rPr>
          <w:color w:val="000000" w:themeColor="text1"/>
        </w:rPr>
        <w:t xml:space="preserve"> hub of</w:t>
      </w:r>
      <w:r w:rsidR="00EB1283">
        <w:rPr>
          <w:color w:val="000000" w:themeColor="text1"/>
        </w:rPr>
        <w:t xml:space="preserve"> the</w:t>
      </w:r>
      <w:r w:rsidR="004A6FBD">
        <w:rPr>
          <w:color w:val="000000" w:themeColor="text1"/>
        </w:rPr>
        <w:t xml:space="preserve"> DMN)</w:t>
      </w:r>
      <w:r w:rsidRPr="00476B34">
        <w:rPr>
          <w:color w:val="000000" w:themeColor="text1"/>
        </w:rPr>
        <w:t xml:space="preserve"> with regions within </w:t>
      </w:r>
      <w:r w:rsidR="00AD6488">
        <w:rPr>
          <w:color w:val="000000" w:themeColor="text1"/>
        </w:rPr>
        <w:t xml:space="preserve">the </w:t>
      </w:r>
      <w:r w:rsidR="00F26046" w:rsidRPr="00476B34">
        <w:rPr>
          <w:color w:val="000000" w:themeColor="text1"/>
        </w:rPr>
        <w:t>DAN</w:t>
      </w:r>
      <w:r w:rsidRPr="00476B34">
        <w:rPr>
          <w:color w:val="000000" w:themeColor="text1"/>
        </w:rPr>
        <w:t xml:space="preserve"> and </w:t>
      </w:r>
      <w:r w:rsidR="00F26046" w:rsidRPr="00476B34">
        <w:rPr>
          <w:color w:val="000000" w:themeColor="text1"/>
        </w:rPr>
        <w:t>CO</w:t>
      </w:r>
      <w:ins w:id="400" w:author="Kahini Mehta" w:date="2022-05-03T11:35:00Z">
        <w:r w:rsidR="00A67DA9">
          <w:rPr>
            <w:color w:val="000000" w:themeColor="text1"/>
          </w:rPr>
          <w:t>N</w:t>
        </w:r>
      </w:ins>
      <w:del w:id="401" w:author="Kahini Mehta" w:date="2022-05-03T11:35:00Z">
        <w:r w:rsidR="00F26046" w:rsidRPr="00476B34" w:rsidDel="00A67DA9">
          <w:rPr>
            <w:color w:val="000000" w:themeColor="text1"/>
          </w:rPr>
          <w:delText>P</w:delText>
        </w:r>
      </w:del>
      <w:r w:rsidR="00AD6488">
        <w:rPr>
          <w:color w:val="000000" w:themeColor="text1"/>
        </w:rPr>
        <w:t xml:space="preserve"> network</w:t>
      </w:r>
      <w:r w:rsidR="004A6FBD">
        <w:rPr>
          <w:color w:val="000000" w:themeColor="text1"/>
        </w:rPr>
        <w:t>s</w:t>
      </w:r>
      <w:r w:rsidR="00F26046" w:rsidRPr="00476B34">
        <w:rPr>
          <w:color w:val="000000" w:themeColor="text1"/>
        </w:rPr>
        <w:t xml:space="preserve"> was</w:t>
      </w:r>
      <w:r w:rsidRPr="00476B34">
        <w:rPr>
          <w:color w:val="000000" w:themeColor="text1"/>
        </w:rPr>
        <w:t xml:space="preserve"> found to be </w:t>
      </w:r>
      <w:r w:rsidR="00DF34F0">
        <w:rPr>
          <w:color w:val="000000" w:themeColor="text1"/>
        </w:rPr>
        <w:t>negatively associated</w:t>
      </w:r>
      <w:r w:rsidR="00DF34F0" w:rsidRPr="00476B34">
        <w:rPr>
          <w:color w:val="000000" w:themeColor="text1"/>
        </w:rPr>
        <w:t xml:space="preserve"> </w:t>
      </w:r>
      <w:r w:rsidRPr="00476B34">
        <w:rPr>
          <w:color w:val="000000" w:themeColor="text1"/>
        </w:rPr>
        <w:t xml:space="preserve">with DD. </w:t>
      </w:r>
      <w:r w:rsidR="00EB1283">
        <w:rPr>
          <w:color w:val="000000" w:themeColor="text1"/>
        </w:rPr>
        <w:t xml:space="preserve">The </w:t>
      </w:r>
      <w:commentRangeEnd w:id="397"/>
      <w:r w:rsidR="0085060A">
        <w:rPr>
          <w:rStyle w:val="CommentReference"/>
        </w:rPr>
        <w:commentReference w:id="397"/>
      </w:r>
      <w:r w:rsidR="00EB1283">
        <w:rPr>
          <w:color w:val="000000" w:themeColor="text1"/>
        </w:rPr>
        <w:t xml:space="preserve">functional roles of the </w:t>
      </w:r>
      <w:r w:rsidR="00657D87">
        <w:rPr>
          <w:color w:val="000000" w:themeColor="text1"/>
        </w:rPr>
        <w:t>DAN and CO</w:t>
      </w:r>
      <w:ins w:id="402" w:author="Kahini Mehta" w:date="2022-05-03T11:38:00Z">
        <w:r w:rsidR="000350D7">
          <w:rPr>
            <w:color w:val="000000" w:themeColor="text1"/>
          </w:rPr>
          <w:t>n</w:t>
        </w:r>
      </w:ins>
      <w:del w:id="403" w:author="Kahini Mehta" w:date="2022-05-03T11:38:00Z">
        <w:r w:rsidR="00657D87" w:rsidDel="000350D7">
          <w:rPr>
            <w:color w:val="000000" w:themeColor="text1"/>
          </w:rPr>
          <w:delText>P</w:delText>
        </w:r>
      </w:del>
      <w:r w:rsidRPr="00476B34">
        <w:rPr>
          <w:color w:val="000000" w:themeColor="text1"/>
        </w:rPr>
        <w:t xml:space="preserve"> are </w:t>
      </w:r>
      <w:r w:rsidR="00410D4B" w:rsidRPr="00476B34">
        <w:rPr>
          <w:color w:val="000000" w:themeColor="text1"/>
        </w:rPr>
        <w:t>closely related</w:t>
      </w:r>
      <w:r w:rsidR="00A6427F">
        <w:rPr>
          <w:color w:val="000000" w:themeColor="text1"/>
        </w:rPr>
        <w:t>.</w:t>
      </w:r>
      <w:r w:rsidR="00410D4B" w:rsidRPr="00476B34">
        <w:rPr>
          <w:color w:val="000000" w:themeColor="text1"/>
        </w:rPr>
        <w:t xml:space="preserve"> </w:t>
      </w:r>
      <w:r w:rsidRPr="00476B34">
        <w:rPr>
          <w:color w:val="000000" w:themeColor="text1"/>
        </w:rPr>
        <w:t xml:space="preserve">The </w:t>
      </w:r>
      <w:r w:rsidR="00F26046" w:rsidRPr="00476B34">
        <w:rPr>
          <w:color w:val="000000" w:themeColor="text1"/>
        </w:rPr>
        <w:t>CO</w:t>
      </w:r>
      <w:ins w:id="404" w:author="Kahini Mehta" w:date="2022-05-03T11:38:00Z">
        <w:r w:rsidR="000350D7">
          <w:rPr>
            <w:color w:val="000000" w:themeColor="text1"/>
          </w:rPr>
          <w:t>N</w:t>
        </w:r>
      </w:ins>
      <w:del w:id="405" w:author="Kahini Mehta" w:date="2022-05-03T11:38:00Z">
        <w:r w:rsidR="00F26046" w:rsidRPr="00476B34" w:rsidDel="000350D7">
          <w:rPr>
            <w:color w:val="000000" w:themeColor="text1"/>
          </w:rPr>
          <w:delText>P</w:delText>
        </w:r>
      </w:del>
      <w:r w:rsidR="00AD6488">
        <w:rPr>
          <w:color w:val="000000" w:themeColor="text1"/>
        </w:rPr>
        <w:t xml:space="preserve"> </w:t>
      </w:r>
      <w:r w:rsidR="00A6427F">
        <w:rPr>
          <w:color w:val="000000" w:themeColor="text1"/>
        </w:rPr>
        <w:t xml:space="preserve">and DAN </w:t>
      </w:r>
      <w:r w:rsidR="00AD6488">
        <w:rPr>
          <w:color w:val="000000" w:themeColor="text1"/>
        </w:rPr>
        <w:t>network</w:t>
      </w:r>
      <w:r w:rsidR="00A6427F">
        <w:rPr>
          <w:color w:val="000000" w:themeColor="text1"/>
        </w:rPr>
        <w:t>s</w:t>
      </w:r>
      <w:r w:rsidR="00410D4B" w:rsidRPr="00476B34">
        <w:rPr>
          <w:color w:val="000000" w:themeColor="text1"/>
        </w:rPr>
        <w:t xml:space="preserve"> </w:t>
      </w:r>
      <w:r w:rsidR="00A6427F">
        <w:rPr>
          <w:color w:val="000000" w:themeColor="text1"/>
        </w:rPr>
        <w:t xml:space="preserve">are </w:t>
      </w:r>
      <w:r w:rsidR="00DF34F0">
        <w:rPr>
          <w:color w:val="000000" w:themeColor="text1"/>
        </w:rPr>
        <w:t>thought to be functionally involved in</w:t>
      </w:r>
      <w:r w:rsidR="00DF34F0" w:rsidRPr="00476B34">
        <w:rPr>
          <w:color w:val="000000" w:themeColor="text1"/>
        </w:rPr>
        <w:t xml:space="preserve"> </w:t>
      </w:r>
      <w:r w:rsidRPr="00476B34">
        <w:rPr>
          <w:color w:val="000000" w:themeColor="text1"/>
        </w:rPr>
        <w:t>reallocating attentional resources</w:t>
      </w:r>
      <w:r w:rsidR="00C052BA">
        <w:rPr>
          <w:color w:val="000000" w:themeColor="text1"/>
        </w:rPr>
        <w:t xml:space="preserve"> </w:t>
      </w:r>
      <w:r w:rsidR="008A7196">
        <w:rPr>
          <w:color w:val="000000" w:themeColor="text1"/>
        </w:rPr>
        <w:fldChar w:fldCharType="begin"/>
      </w:r>
      <w:r w:rsidR="008A7196">
        <w:rPr>
          <w:color w:val="000000" w:themeColor="text1"/>
        </w:rPr>
        <w:instrText xml:space="preserve"> ADDIN ZOTERO_ITEM CSL_CITATION {"citationID":"gaEgBfx7","properties":{"formattedCitation":"(Sadaghiani and D\\uc0\\u8217{}Esposito, 2015)","plainCitation":"(Sadaghiani and D’Esposito, 2015)","noteIndex":0},"citationItems":[{"id":651,"uris":["http://zotero.org/users/1967564/items/QB9CI88V"],"uri":["http://zotero.org/users/1967564/items/QB9CI88V"],"itemData":{"id":651,"type":"article-journal","abstract":"The complex processing architecture underlying attentional control requires delineation of the functional role of different control-related brain networks. A key component is the cingulo-opercular (CO) network composed of anterior insula/operculum, dorsal anterior cingulate cortex, and thalamus. Its function has been particularly difficult to characterize due to the network's pervasive activity and frequent co-activation with other control-related networks. We previously suggested this network to underlie intrinsically maintained tonic alertness. Here, we tested this hypothesis by separately manipulating the demand for selective attention and for tonic alertness in a two-factorial, continuous pitch discrimination paradigm. The 2 factors had independent behavioral effects. Functional imaging revealed that activity as well as functional connectivity in the CO network increased when the task required more tonic alertness. Conversely, heightened selective attention to pitch increased activity in the dorsal attention (DAT) network but not in the CO network. Across participants, performance accuracy showed dissociable correlation patterns with activity in the CO, DAT, and fronto-parietal (FP) control networks. These results support tonic alertness as a fundamental function of the CO network. They further the characterization of this function as the effortful process of maintaining cognitive faculties available for current processing requirements.","container-title":"Cerebral Cortex (New York, N.Y.: 1991)","DOI":"10.1093/cercor/bhu072","ISSN":"1460-2199","issue":"9","journalAbbreviation":"Cereb Cortex","language":"eng","note":"PMID: 24770711\nPMCID: PMC4537431","page":"2763-2773","source":"PubMed","title":"Functional Characterization of the Cingulo-Opercular Network in the Maintenance of Tonic Alertness","volume":"25","author":[{"family":"Sadaghiani","given":"Sepideh"},{"family":"D'Esposito","given":"Mark"}],"issued":{"date-parts":[["2015",9]]}}}],"schema":"https://github.com/citation-style-language/schema/raw/master/csl-citation.json"} </w:instrText>
      </w:r>
      <w:r w:rsidR="008A7196">
        <w:rPr>
          <w:color w:val="000000" w:themeColor="text1"/>
        </w:rPr>
        <w:fldChar w:fldCharType="separate"/>
      </w:r>
      <w:r w:rsidR="008A7196" w:rsidRPr="008A7196">
        <w:rPr>
          <w:color w:val="000000"/>
        </w:rPr>
        <w:t>(Sadaghiani and D’Esposito, 2015)</w:t>
      </w:r>
      <w:r w:rsidR="008A7196">
        <w:rPr>
          <w:color w:val="000000" w:themeColor="text1"/>
        </w:rPr>
        <w:fldChar w:fldCharType="end"/>
      </w:r>
      <w:r w:rsidR="00AD6488">
        <w:rPr>
          <w:color w:val="000000" w:themeColor="text1"/>
        </w:rPr>
        <w:t xml:space="preserve"> </w:t>
      </w:r>
      <w:r w:rsidR="00DF34F0">
        <w:rPr>
          <w:color w:val="000000" w:themeColor="text1"/>
        </w:rPr>
        <w:t xml:space="preserve">and </w:t>
      </w:r>
      <w:r w:rsidRPr="00476B34">
        <w:rPr>
          <w:color w:val="000000" w:themeColor="text1"/>
        </w:rPr>
        <w:t>dynamic</w:t>
      </w:r>
      <w:r w:rsidR="00DF34F0">
        <w:rPr>
          <w:color w:val="000000" w:themeColor="text1"/>
        </w:rPr>
        <w:t>ally</w:t>
      </w:r>
      <w:r w:rsidRPr="00476B34">
        <w:rPr>
          <w:color w:val="000000" w:themeColor="text1"/>
        </w:rPr>
        <w:t xml:space="preserve"> switching between other brain network</w:t>
      </w:r>
      <w:r w:rsidR="00AD6488">
        <w:rPr>
          <w:color w:val="000000" w:themeColor="text1"/>
        </w:rPr>
        <w:t>s.</w:t>
      </w:r>
      <w:r w:rsidR="00F5035D" w:rsidRPr="00476B34">
        <w:rPr>
          <w:color w:val="000000" w:themeColor="text1"/>
        </w:rPr>
        <w:t xml:space="preserve"> </w:t>
      </w:r>
      <w:r w:rsidRPr="00476B34">
        <w:rPr>
          <w:color w:val="000000" w:themeColor="text1"/>
        </w:rPr>
        <w:t>In this context, functional connectivity between regions of</w:t>
      </w:r>
      <w:r w:rsidR="00AD6488">
        <w:rPr>
          <w:color w:val="000000" w:themeColor="text1"/>
        </w:rPr>
        <w:t xml:space="preserve"> the</w:t>
      </w:r>
      <w:r w:rsidRPr="00476B34">
        <w:rPr>
          <w:color w:val="000000" w:themeColor="text1"/>
        </w:rPr>
        <w:t xml:space="preserve"> DMN</w:t>
      </w:r>
      <w:r w:rsidR="00AD6488">
        <w:rPr>
          <w:color w:val="000000" w:themeColor="text1"/>
        </w:rPr>
        <w:t>,</w:t>
      </w:r>
      <w:r w:rsidR="00F5035D" w:rsidRPr="00476B34">
        <w:rPr>
          <w:color w:val="000000" w:themeColor="text1"/>
        </w:rPr>
        <w:t xml:space="preserve"> </w:t>
      </w:r>
      <w:r w:rsidR="00F26046" w:rsidRPr="00476B34">
        <w:rPr>
          <w:color w:val="000000" w:themeColor="text1"/>
        </w:rPr>
        <w:t>DAN</w:t>
      </w:r>
      <w:r w:rsidR="00AD6488">
        <w:rPr>
          <w:color w:val="000000" w:themeColor="text1"/>
        </w:rPr>
        <w:t xml:space="preserve">, and </w:t>
      </w:r>
      <w:r w:rsidR="00F26046" w:rsidRPr="00476B34">
        <w:rPr>
          <w:color w:val="000000" w:themeColor="text1"/>
        </w:rPr>
        <w:t>CO</w:t>
      </w:r>
      <w:ins w:id="406" w:author="Kahini Mehta" w:date="2022-05-03T11:38:00Z">
        <w:r w:rsidR="000350D7">
          <w:rPr>
            <w:color w:val="000000" w:themeColor="text1"/>
          </w:rPr>
          <w:t>N</w:t>
        </w:r>
      </w:ins>
      <w:del w:id="407" w:author="Kahini Mehta" w:date="2022-05-03T11:38:00Z">
        <w:r w:rsidR="00F26046" w:rsidRPr="00476B34" w:rsidDel="000350D7">
          <w:rPr>
            <w:color w:val="000000" w:themeColor="text1"/>
          </w:rPr>
          <w:delText>P</w:delText>
        </w:r>
      </w:del>
      <w:r w:rsidR="00AD6488">
        <w:rPr>
          <w:color w:val="000000" w:themeColor="text1"/>
        </w:rPr>
        <w:t xml:space="preserve"> network</w:t>
      </w:r>
      <w:r w:rsidRPr="00476B34">
        <w:rPr>
          <w:color w:val="000000" w:themeColor="text1"/>
        </w:rPr>
        <w:t xml:space="preserve"> may reflect dynamic switching between large-scale networks during decision making</w:t>
      </w:r>
      <w:r w:rsidR="00F5035D" w:rsidRPr="00476B34">
        <w:rPr>
          <w:color w:val="000000" w:themeColor="text1"/>
        </w:rPr>
        <w:t xml:space="preserve"> </w:t>
      </w:r>
      <w:r w:rsidR="004A6FBD">
        <w:rPr>
          <w:color w:val="000000" w:themeColor="text1"/>
        </w:rPr>
        <w:t>and attention</w:t>
      </w:r>
      <w:del w:id="408" w:author="Kahini Mehta" w:date="2022-04-28T15:53:00Z">
        <w:r w:rsidRPr="00476B34" w:rsidDel="003373D7">
          <w:rPr>
            <w:color w:val="000000" w:themeColor="text1"/>
          </w:rPr>
          <w:delText>.</w:delText>
        </w:r>
        <w:r w:rsidR="00DF5B63" w:rsidDel="003373D7">
          <w:rPr>
            <w:color w:val="000000" w:themeColor="text1"/>
          </w:rPr>
          <w:delText xml:space="preserve"> A</w:delText>
        </w:r>
        <w:r w:rsidR="00F5035D" w:rsidRPr="00476B34" w:rsidDel="003373D7">
          <w:rPr>
            <w:color w:val="000000" w:themeColor="text1"/>
          </w:rPr>
          <w:delText>ddition</w:delText>
        </w:r>
        <w:r w:rsidR="00DF5B63" w:rsidDel="003373D7">
          <w:rPr>
            <w:color w:val="000000" w:themeColor="text1"/>
          </w:rPr>
          <w:delText>ally</w:delText>
        </w:r>
        <w:r w:rsidR="000471BD" w:rsidRPr="00476B34" w:rsidDel="003373D7">
          <w:rPr>
            <w:color w:val="000000" w:themeColor="text1"/>
          </w:rPr>
          <w:delText xml:space="preserve">, </w:delText>
        </w:r>
        <w:r w:rsidR="00AD6488" w:rsidDel="003373D7">
          <w:rPr>
            <w:color w:val="000000" w:themeColor="text1"/>
          </w:rPr>
          <w:delText xml:space="preserve">the </w:delText>
        </w:r>
        <w:r w:rsidR="005B09F6" w:rsidRPr="00476B34" w:rsidDel="003373D7">
          <w:rPr>
            <w:color w:val="000000" w:themeColor="text1"/>
          </w:rPr>
          <w:delText xml:space="preserve">anticorrelation </w:delText>
        </w:r>
        <w:r w:rsidR="00F26046" w:rsidRPr="00476B34" w:rsidDel="003373D7">
          <w:rPr>
            <w:color w:val="000000" w:themeColor="text1"/>
          </w:rPr>
          <w:delText xml:space="preserve">of </w:delText>
        </w:r>
        <w:r w:rsidR="005B09F6" w:rsidRPr="00476B34" w:rsidDel="003373D7">
          <w:rPr>
            <w:color w:val="000000" w:themeColor="text1"/>
          </w:rPr>
          <w:delText>DD and functional</w:delText>
        </w:r>
        <w:r w:rsidR="000471BD" w:rsidRPr="00476B34" w:rsidDel="003373D7">
          <w:rPr>
            <w:color w:val="000000" w:themeColor="text1"/>
          </w:rPr>
          <w:delText xml:space="preserve"> </w:delText>
        </w:r>
        <w:r w:rsidR="00F26046" w:rsidRPr="00476B34" w:rsidDel="003373D7">
          <w:rPr>
            <w:color w:val="000000" w:themeColor="text1"/>
          </w:rPr>
          <w:delText xml:space="preserve">connectivity between </w:delText>
        </w:r>
        <w:r w:rsidR="00AD6488" w:rsidDel="003373D7">
          <w:rPr>
            <w:color w:val="000000" w:themeColor="text1"/>
          </w:rPr>
          <w:delText xml:space="preserve">the </w:delText>
        </w:r>
      </w:del>
      <w:del w:id="409" w:author="Kahini Mehta" w:date="2022-04-28T15:38:00Z">
        <w:r w:rsidR="00CF67EC" w:rsidRPr="00476B34" w:rsidDel="00E4734E">
          <w:rPr>
            <w:color w:val="000000" w:themeColor="text1"/>
          </w:rPr>
          <w:delText xml:space="preserve">MFG </w:delText>
        </w:r>
      </w:del>
      <w:del w:id="410" w:author="Kahini Mehta" w:date="2022-04-28T15:53:00Z">
        <w:r w:rsidR="00476B34" w:rsidRPr="00476B34" w:rsidDel="003373D7">
          <w:rPr>
            <w:color w:val="000000" w:themeColor="text1"/>
          </w:rPr>
          <w:delText>and COP</w:delText>
        </w:r>
        <w:r w:rsidR="000471BD" w:rsidRPr="00476B34" w:rsidDel="003373D7">
          <w:rPr>
            <w:color w:val="000000" w:themeColor="text1"/>
          </w:rPr>
          <w:delText xml:space="preserve"> network </w:delText>
        </w:r>
        <w:r w:rsidR="00DF5B63" w:rsidDel="003373D7">
          <w:rPr>
            <w:color w:val="000000" w:themeColor="text1"/>
          </w:rPr>
          <w:delText>might reflect</w:delText>
        </w:r>
        <w:r w:rsidR="00DF5B63" w:rsidRPr="00476B34" w:rsidDel="003373D7">
          <w:rPr>
            <w:color w:val="000000" w:themeColor="text1"/>
          </w:rPr>
          <w:delText xml:space="preserve"> </w:delText>
        </w:r>
        <w:r w:rsidR="00DF5B63" w:rsidDel="003373D7">
          <w:rPr>
            <w:color w:val="000000" w:themeColor="text1"/>
          </w:rPr>
          <w:delText>a</w:delText>
        </w:r>
        <w:r w:rsidR="007046B5" w:rsidDel="003373D7">
          <w:rPr>
            <w:color w:val="000000" w:themeColor="text1"/>
          </w:rPr>
          <w:delText>n</w:delText>
        </w:r>
      </w:del>
      <w:ins w:id="411" w:author="Kahini Mehta" w:date="2022-04-28T15:57:00Z">
        <w:r w:rsidR="00116227">
          <w:rPr>
            <w:color w:val="000000" w:themeColor="text1"/>
          </w:rPr>
          <w:t xml:space="preserve">. </w:t>
        </w:r>
      </w:ins>
      <w:del w:id="412" w:author="Kahini Mehta" w:date="2022-04-28T15:57:00Z">
        <w:r w:rsidR="00DF5B63" w:rsidDel="00116227">
          <w:rPr>
            <w:color w:val="000000" w:themeColor="text1"/>
          </w:rPr>
          <w:delText xml:space="preserve"> </w:delText>
        </w:r>
      </w:del>
    </w:p>
    <w:p w14:paraId="03E9E49A" w14:textId="77777777" w:rsidR="008A21C2" w:rsidRDefault="008A21C2" w:rsidP="00413653">
      <w:pPr>
        <w:rPr>
          <w:ins w:id="413" w:author="Kahini Mehta" w:date="2022-04-28T15:47:00Z"/>
          <w:color w:val="000000" w:themeColor="text1"/>
        </w:rPr>
      </w:pPr>
    </w:p>
    <w:p w14:paraId="4BC8E4AC" w14:textId="71A60B88" w:rsidR="00A90E99" w:rsidRPr="00476B34" w:rsidDel="0085060A" w:rsidRDefault="00DF5B63" w:rsidP="00413653">
      <w:pPr>
        <w:rPr>
          <w:del w:id="414" w:author="Kahini Mehta" w:date="2022-05-03T11:50:00Z"/>
          <w:color w:val="000000" w:themeColor="text1"/>
        </w:rPr>
      </w:pPr>
      <w:del w:id="415" w:author="Kahini Mehta" w:date="2022-04-28T15:47:00Z">
        <w:r w:rsidDel="008A21C2">
          <w:rPr>
            <w:color w:val="000000" w:themeColor="text1"/>
          </w:rPr>
          <w:delText xml:space="preserve">advantageous </w:delText>
        </w:r>
        <w:r w:rsidR="006D1DF5" w:rsidRPr="00476B34" w:rsidDel="008A21C2">
          <w:rPr>
            <w:color w:val="000000" w:themeColor="text1"/>
          </w:rPr>
          <w:delText>weaken</w:delText>
        </w:r>
        <w:r w:rsidDel="008A21C2">
          <w:rPr>
            <w:color w:val="000000" w:themeColor="text1"/>
          </w:rPr>
          <w:delText>ing of</w:delText>
        </w:r>
        <w:r w:rsidR="006D1DF5" w:rsidRPr="00476B34" w:rsidDel="008A21C2">
          <w:rPr>
            <w:color w:val="000000" w:themeColor="text1"/>
          </w:rPr>
          <w:delText xml:space="preserve"> intrinsic functional </w:delText>
        </w:r>
        <w:r w:rsidDel="008A21C2">
          <w:rPr>
            <w:color w:val="000000" w:themeColor="text1"/>
          </w:rPr>
          <w:delText>coupling between</w:delText>
        </w:r>
        <w:r w:rsidR="000471BD" w:rsidRPr="00476B34" w:rsidDel="008A21C2">
          <w:rPr>
            <w:color w:val="000000" w:themeColor="text1"/>
          </w:rPr>
          <w:delText xml:space="preserve"> </w:delText>
        </w:r>
        <w:r w:rsidR="005B09F6" w:rsidRPr="00476B34" w:rsidDel="008A21C2">
          <w:rPr>
            <w:color w:val="000000" w:themeColor="text1"/>
          </w:rPr>
          <w:delText>emotion</w:delText>
        </w:r>
        <w:r w:rsidDel="008A21C2">
          <w:rPr>
            <w:color w:val="000000" w:themeColor="text1"/>
          </w:rPr>
          <w:delText>al</w:delText>
        </w:r>
        <w:r w:rsidR="005B09F6" w:rsidRPr="00476B34" w:rsidDel="008A21C2">
          <w:rPr>
            <w:color w:val="000000" w:themeColor="text1"/>
          </w:rPr>
          <w:delText xml:space="preserve"> and </w:delText>
        </w:r>
        <w:r w:rsidR="000471BD" w:rsidRPr="00476B34" w:rsidDel="008A21C2">
          <w:rPr>
            <w:color w:val="000000" w:themeColor="text1"/>
          </w:rPr>
          <w:delText xml:space="preserve">control </w:delText>
        </w:r>
        <w:r w:rsidR="00DA246B" w:rsidDel="008A21C2">
          <w:rPr>
            <w:color w:val="000000" w:themeColor="text1"/>
          </w:rPr>
          <w:delText xml:space="preserve">systems </w:delText>
        </w:r>
        <w:r w:rsidR="008A7196" w:rsidDel="008A21C2">
          <w:rPr>
            <w:color w:val="000000" w:themeColor="text1"/>
          </w:rPr>
          <w:fldChar w:fldCharType="begin"/>
        </w:r>
        <w:r w:rsidR="008A7196" w:rsidDel="008A21C2">
          <w:rPr>
            <w:color w:val="000000" w:themeColor="text1"/>
          </w:rPr>
          <w:delInstrText xml:space="preserve"> ADDIN ZOTERO_ITEM CSL_CITATION {"citationID":"xczOvBpJ","properties":{"formattedCitation":"(Sheffield et al., 2015; Chen et al., 2018)","plainCitation":"(Sheffield et al., 2015; Chen et al., 2018)","noteIndex":0},"citationItems":[{"id":663,"uris":["http://zotero.org/users/1967564/items/FKPLUVGA"],"uri":["http://zotero.org/users/1967564/items/FKPLUVGA"],"itemData":{"id":663,"type":"article-journal","abstract":"Growing evidence suggests that coordinated activity within specific functional brain networks supports cognitive ability, and that abnormalities in brain connectivity may underlie cognitive deficits observed in neuropsychiatric diseases, such as schizophrenia. Two functional networks, the fronto-parietal network (FPN) and cingulo-opercular network (CON), are hypothesized to support top-down control of executive functioning, and have therefore emerged as potential drivers of cognitive impairment in disease-states. Graph theoretic analyses of functional connectivity data can characterize network topology, allowing the relationships between cognitive ability and network integrity to be examined. In the current study we applied graph analysis to pseudo-resting state data in 54 healthy subjects and 46 schizophrenia patients, and measured overall cognitive ability as the shared variance in performance from tasks of episodic memory, verbal memory, processing speed, goal maintenance, and visual integration. We found that, across all participants, cognitive ability was significantly positively associated with the local and global efficiency of the whole brain, FPN, and CON, but not with the efficiency of a comparison network, the auditory network. Additionally, the participation coefficient of the right anterior insula, a major hub within the CON, significantly predicted cognition, and this relationship was independent of CON global efficiency. Surprisingly, we did not observe strong evidence for group differences in any of our network metrics. These data suggest that functionally efficient task control networks support better cognitive ability in both health and schizophrenia, and that the right anterior insula may be a particularly important hub for successful cognitive performance across both health and disease.","container-title":"Neuropsychologia","DOI":"10.1016/j.neuropsychologia.2015.05.006","ISSN":"0028-3932","journalAbbreviation":"Neuropsychologia","note":"PMID: 25979608\nPMCID: PMC4505838","page":"82-93","source":"PubMed Central","title":"Fronto-parietal and cingulo-opercular network integrity and cognition in health and schizophrenia","volume":"73","author":[{"family":"Sheffield","given":"Julia M"},{"family":"Repovs","given":"Grega"},{"family":"Harms","given":"Michael P."},{"family":"Carter","given":"Cameron S."},{"family":"Gold","given":"James M."},{"family":"MacDonald","given":"Angus W."},{"family":"Ragland","given":"J. Daniel"},{"family":"Silverstein","given":"Steven M."},{"family":"Godwin","given":"Douglass"},{"family":"Barch","given":"Deanna M"}],"issued":{"date-parts":[["2015",7]]}}},{"id":254,"uris":["http://zotero.org/users/1967564/items/HLQHQDBN"],"uri":["http://zotero.org/users/1967564/items/HLQHQDBN"],"itemData":{"id":254,"type":"article-journal","abstract":"Decision-making about rewards, which requires us to choose between different time points, generally refers to intertemporal choice. Converging evidence suggests that some of the brain networks recruited in the delay discounting task have been well characterized for intertemporal choice. However, little is known about how the connectivity patterns of these large-scale brain networks are associated with delay discounting. Here, we use a resting-state functional connectivity MRI (rs-fcMRI) and a graph theoretical analysis to address this question. We found that the delay discounting rates showed a positive correlation with the functional network connectivity (FNC) between the cingulo-opercular network (CON) and the default mode network (DMN), while they showed a negative correlation with the FNC of both the CON-SAN (salience network) and the SAN-FPN (fronto-parietal network). Our results showed the association of both coupling and segregating processes with large-scale brain networks in delay discounting. Thus, the present study highlights the pivotal role of the functional connectivity patterns of intrinsic large-scale brain networks in delay discounting and extends our perspective on the neural mechanism of delay discounting.","container-title":"Biological Psychology","DOI":"10.1016/j.biopsycho.2018.01.011","ISSN":"0301-0511","journalAbbreviation":"Biological Psychology","language":"en","page":"63-71","source":"ScienceDirect","title":"Coupling and segregation of large-scale brain networks predict individual differences in delay discounting","volume":"133","author":[{"family":"Chen","given":"Zhiyi"},{"family":"Guo","given":"Yiqun"},{"family":"Suo","given":"Tao"},{"family":"Feng","given":"Tingyong"}],"issued":{"date-parts":[["2018",3,1]]}}}],"schema":"https://github.com/citation-style-language/schema/raw/master/csl-citation.json"} </w:delInstrText>
        </w:r>
        <w:r w:rsidR="008A7196" w:rsidDel="008A21C2">
          <w:rPr>
            <w:color w:val="000000" w:themeColor="text1"/>
          </w:rPr>
          <w:fldChar w:fldCharType="separate"/>
        </w:r>
        <w:r w:rsidR="008A7196" w:rsidDel="008A21C2">
          <w:rPr>
            <w:noProof/>
            <w:color w:val="000000" w:themeColor="text1"/>
          </w:rPr>
          <w:delText>(Sheffield et al., 2015; Chen et al., 2018)</w:delText>
        </w:r>
        <w:r w:rsidR="008A7196" w:rsidDel="008A21C2">
          <w:rPr>
            <w:color w:val="000000" w:themeColor="text1"/>
          </w:rPr>
          <w:fldChar w:fldCharType="end"/>
        </w:r>
        <w:r w:rsidR="00F26046" w:rsidRPr="00476B34" w:rsidDel="008A21C2">
          <w:rPr>
            <w:color w:val="000000" w:themeColor="text1"/>
          </w:rPr>
          <w:delText xml:space="preserve">. The weakening of intrinsic functional organization between </w:delText>
        </w:r>
        <w:r w:rsidR="00CF67EC" w:rsidRPr="00476B34" w:rsidDel="008A21C2">
          <w:rPr>
            <w:color w:val="000000" w:themeColor="text1"/>
          </w:rPr>
          <w:delText>these networks (</w:delText>
        </w:r>
      </w:del>
      <w:del w:id="416" w:author="Kahini Mehta" w:date="2022-04-28T15:40:00Z">
        <w:r w:rsidR="00CF67EC" w:rsidRPr="00476B34" w:rsidDel="00E4734E">
          <w:rPr>
            <w:color w:val="000000" w:themeColor="text1"/>
          </w:rPr>
          <w:delText xml:space="preserve">MFG </w:delText>
        </w:r>
      </w:del>
      <w:del w:id="417" w:author="Kahini Mehta" w:date="2022-04-28T15:47:00Z">
        <w:r w:rsidR="00CF67EC" w:rsidRPr="00476B34" w:rsidDel="008A21C2">
          <w:rPr>
            <w:color w:val="000000" w:themeColor="text1"/>
          </w:rPr>
          <w:delText>and COP)</w:delText>
        </w:r>
        <w:r w:rsidR="00F26046" w:rsidRPr="00476B34" w:rsidDel="008A21C2">
          <w:rPr>
            <w:color w:val="000000" w:themeColor="text1"/>
          </w:rPr>
          <w:delText xml:space="preserve"> </w:delText>
        </w:r>
      </w:del>
      <w:del w:id="418" w:author="Kahini Mehta" w:date="2022-04-28T15:53:00Z">
        <w:r w:rsidR="00F26046" w:rsidRPr="00476B34" w:rsidDel="003373D7">
          <w:rPr>
            <w:color w:val="000000" w:themeColor="text1"/>
          </w:rPr>
          <w:delText>may</w:delText>
        </w:r>
        <w:r w:rsidR="006D1DF5" w:rsidRPr="00476B34" w:rsidDel="003373D7">
          <w:rPr>
            <w:color w:val="000000" w:themeColor="text1"/>
          </w:rPr>
          <w:delText xml:space="preserve"> </w:delText>
        </w:r>
        <w:r w:rsidR="008F7E76" w:rsidDel="003373D7">
          <w:rPr>
            <w:color w:val="000000" w:themeColor="text1"/>
          </w:rPr>
          <w:delText>suppress emotional</w:delText>
        </w:r>
        <w:r w:rsidR="006D1DF5" w:rsidRPr="00476B34" w:rsidDel="003373D7">
          <w:rPr>
            <w:color w:val="000000" w:themeColor="text1"/>
          </w:rPr>
          <w:delText xml:space="preserve"> control during </w:delText>
        </w:r>
        <w:r w:rsidR="007046B5" w:rsidDel="003373D7">
          <w:rPr>
            <w:color w:val="000000" w:themeColor="text1"/>
          </w:rPr>
          <w:delText xml:space="preserve">decision </w:delText>
        </w:r>
        <w:r w:rsidR="006D1DF5" w:rsidRPr="00476B34" w:rsidDel="003373D7">
          <w:rPr>
            <w:color w:val="000000" w:themeColor="text1"/>
          </w:rPr>
          <w:delText xml:space="preserve">deliberation and </w:delText>
        </w:r>
        <w:r w:rsidR="007046B5" w:rsidDel="003373D7">
          <w:rPr>
            <w:color w:val="000000" w:themeColor="text1"/>
          </w:rPr>
          <w:delText>consequently</w:delText>
        </w:r>
        <w:r w:rsidR="007046B5" w:rsidRPr="00476B34" w:rsidDel="003373D7">
          <w:rPr>
            <w:color w:val="000000" w:themeColor="text1"/>
          </w:rPr>
          <w:delText xml:space="preserve"> </w:delText>
        </w:r>
      </w:del>
      <w:commentRangeStart w:id="419"/>
      <w:del w:id="420" w:author="Kahini Mehta" w:date="2022-04-28T15:38:00Z">
        <w:r w:rsidR="00DA246B" w:rsidDel="00E4734E">
          <w:rPr>
            <w:color w:val="000000" w:themeColor="text1"/>
          </w:rPr>
          <w:delText>suppressing</w:delText>
        </w:r>
        <w:r w:rsidR="00413653" w:rsidDel="00E4734E">
          <w:rPr>
            <w:color w:val="000000" w:themeColor="text1"/>
          </w:rPr>
          <w:delText xml:space="preserve"> </w:delText>
        </w:r>
        <w:commentRangeEnd w:id="419"/>
        <w:r w:rsidR="00DA246B" w:rsidDel="00E4734E">
          <w:rPr>
            <w:rStyle w:val="CommentReference"/>
          </w:rPr>
          <w:commentReference w:id="419"/>
        </w:r>
      </w:del>
      <w:del w:id="421" w:author="Kahini Mehta" w:date="2022-04-28T15:53:00Z">
        <w:r w:rsidR="006D1DF5" w:rsidRPr="00476B34" w:rsidDel="003373D7">
          <w:rPr>
            <w:color w:val="000000" w:themeColor="text1"/>
          </w:rPr>
          <w:delText>preference for immediate reward</w:delText>
        </w:r>
        <w:r w:rsidR="00F26046" w:rsidRPr="00476B34" w:rsidDel="003373D7">
          <w:rPr>
            <w:color w:val="000000" w:themeColor="text1"/>
          </w:rPr>
          <w:delText>.</w:delText>
        </w:r>
      </w:del>
      <w:del w:id="422" w:author="Kahini Mehta" w:date="2022-05-03T11:50:00Z">
        <w:r w:rsidR="007046B5" w:rsidDel="0085060A">
          <w:rPr>
            <w:color w:val="000000" w:themeColor="text1"/>
          </w:rPr>
          <w:br/>
        </w:r>
      </w:del>
    </w:p>
    <w:p w14:paraId="42D57C26" w14:textId="130884B1" w:rsidR="00F5035D" w:rsidRPr="00476B34" w:rsidRDefault="00F5035D" w:rsidP="00A90E99">
      <w:pPr>
        <w:rPr>
          <w:color w:val="000000" w:themeColor="text1"/>
        </w:rPr>
      </w:pPr>
    </w:p>
    <w:p w14:paraId="460CC21A" w14:textId="77777777" w:rsidR="00413653" w:rsidRDefault="00413653" w:rsidP="00A90E99">
      <w:pPr>
        <w:rPr>
          <w:color w:val="000000" w:themeColor="text1"/>
        </w:rPr>
      </w:pPr>
    </w:p>
    <w:p w14:paraId="133614AE" w14:textId="77777777" w:rsidR="00413653" w:rsidRDefault="00413653" w:rsidP="00A90E99">
      <w:pPr>
        <w:rPr>
          <w:color w:val="000000" w:themeColor="text1"/>
        </w:rPr>
      </w:pPr>
    </w:p>
    <w:p w14:paraId="48D72755" w14:textId="727F2833" w:rsidR="00F5035D" w:rsidRPr="00476B34" w:rsidRDefault="00F5035D" w:rsidP="00A90E99">
      <w:pPr>
        <w:rPr>
          <w:color w:val="000000" w:themeColor="text1"/>
        </w:rPr>
      </w:pPr>
      <w:r w:rsidRPr="00476B34">
        <w:rPr>
          <w:color w:val="000000" w:themeColor="text1"/>
        </w:rPr>
        <w:t>Limitations</w:t>
      </w:r>
    </w:p>
    <w:p w14:paraId="65531FAD" w14:textId="40AE85F8" w:rsidR="00F5035D" w:rsidRPr="00476B34" w:rsidRDefault="00B8041B" w:rsidP="00A90E99">
      <w:pPr>
        <w:rPr>
          <w:color w:val="000000" w:themeColor="text1"/>
        </w:rPr>
      </w:pPr>
      <w:r>
        <w:rPr>
          <w:color w:val="000000" w:themeColor="text1"/>
        </w:rPr>
        <w:t>S</w:t>
      </w:r>
      <w:r w:rsidR="00657D87">
        <w:rPr>
          <w:color w:val="000000" w:themeColor="text1"/>
        </w:rPr>
        <w:t>oon</w:t>
      </w:r>
      <w:r>
        <w:rPr>
          <w:color w:val="000000" w:themeColor="text1"/>
        </w:rPr>
        <w:t xml:space="preserve"> – Bailey et al </w:t>
      </w:r>
    </w:p>
    <w:p w14:paraId="28C4A3B1" w14:textId="70BF31DF" w:rsidR="00F5035D" w:rsidRPr="00476B34" w:rsidDel="00596A68" w:rsidRDefault="00F5035D" w:rsidP="00A90E99">
      <w:pPr>
        <w:rPr>
          <w:del w:id="423" w:author="Kahini Mehta" w:date="2022-04-28T13:55:00Z"/>
          <w:color w:val="000000" w:themeColor="text1"/>
        </w:rPr>
      </w:pPr>
      <w:del w:id="424" w:author="Kahini Mehta" w:date="2022-04-28T13:55:00Z">
        <w:r w:rsidRPr="00476B34" w:rsidDel="00596A68">
          <w:rPr>
            <w:color w:val="000000" w:themeColor="text1"/>
          </w:rPr>
          <w:delText>Conclusions</w:delText>
        </w:r>
      </w:del>
    </w:p>
    <w:p w14:paraId="04BF4494" w14:textId="5F4F7280" w:rsidR="00A07B69" w:rsidRPr="000E20C5" w:rsidRDefault="004A6FBD" w:rsidP="00822DB8">
      <w:pPr>
        <w:jc w:val="both"/>
        <w:rPr>
          <w:strike/>
          <w:color w:val="000000" w:themeColor="text1"/>
        </w:rPr>
      </w:pPr>
      <w:r w:rsidRPr="000E20C5">
        <w:rPr>
          <w:strike/>
          <w:color w:val="000000" w:themeColor="text1"/>
        </w:rPr>
        <w:t xml:space="preserve">This preference for immediate reward is a sign of high impulsivity which is usually common in </w:t>
      </w:r>
      <w:r w:rsidRPr="008A7196">
        <w:rPr>
          <w:strike/>
          <w:color w:val="000000" w:themeColor="text1"/>
        </w:rPr>
        <w:t>adolescence</w:t>
      </w:r>
      <w:r w:rsidR="008A7196" w:rsidRPr="008A7196">
        <w:rPr>
          <w:strike/>
          <w:color w:val="000000" w:themeColor="text1"/>
        </w:rPr>
        <w:fldChar w:fldCharType="begin"/>
      </w:r>
      <w:r w:rsidR="008A7196" w:rsidRPr="008A7196">
        <w:rPr>
          <w:strike/>
          <w:color w:val="000000" w:themeColor="text1"/>
        </w:rPr>
        <w:instrText xml:space="preserve"> ADDIN ZOTERO_ITEM CSL_CITATION {"citationID":"a6PdtqgX","properties":{"formattedCitation":"(O\\uc0\\u8217{}Brien et al., 2011; Hansen et al., 2019)","plainCitation":"(O’Brien et al., 2011; Hansen et al., 2019)","noteIndex":0},"citationItems":[{"id":648,"uris":["http://zotero.org/users/1967564/items/HD7YBGGD"],"uri":["http://zotero.org/users/1967564/items/HD7YBGGD"],"itemData":{"id":648,"type":"article-journal","abstract":"Adolescents take more risks in the presence of their peers, but the mechanism through which peer presence affects risky decision-making is unknown. We propose that the presence of peers increases the salience of the immediate rewards of a risky choice. The current study examined the effect of peer presence on reward sensitivity in a sample of 100 late adolescents ages 18 through 20 (M=18.5) using a delay discounting task, which assesses an individual's preference for immediate versus delayed rewards. Participants were randomly assigned to complete the task alone or with 2 same-age, same-sex peers observing. Consistent with our prediction, adolescents demonstrated a greater preference for immediate rewards when with their peers than when alone. Heightened risk taking by adolescents in the company of their friends may be due in part to the effect that being with one's peers has on reward sensitivity.","container-title":"Journal of Research on Adolescence","DOI":"https://doi.org/10.1111/j.1532-7795.2011.00738.x","ISSN":"1532-7795","issue":"4","language":"en","note":"_eprint: https://onlinelibrary.wiley.com/doi/pdf/10.1111/j.1532-7795.2011.00738.x","page":"747-753","source":"Wiley Online Library","title":"Adolescents Prefer More Immediate Rewards When in the Presence of their Peers","volume":"21","author":[{"family":"O'Brien","given":"Lia"},{"family":"Albert","given":"Dustin"},{"family":"Chein","given":"Jason"},{"family":"Steinberg","given":"Laurence"}],"issued":{"date-parts":[["2011"]]}}},{"id":572,"uris":["http://zotero.org/users/1967564/items/I3IZ73SV"],"uri":["http://zotero.org/users/1967564/items/I3IZ73SV"],"itemData":{"id":572,"type":"article-journal","abstract":"The current study examines associations between neural activation to the receipt of monetary reward in a rewarding game task and bias toward immediate reward measured in a behavioral delay discounting task among early adolescents (N = 58, 12–14 years). As expected, heightened brain activation in reward-related regions were correlated with higher bias toward immediate reward. This suggests that bias toward immediate reward in delay discounting tasks may be linked to heightened activation to reward in reward processing regions. This interplay between neural reward processing and bias toward immediate reward might explain the sharp increases in bias toward immediate reward that occur in early adolescence.","container-title":"Developmental Neuropsychology","DOI":"10.1080/87565641.2019.1636798","ISSN":"8756-5641","issue":"5","note":"publisher: Routledge\n_eprint: https://doi.org/10.1080/87565641.2019.1636798\nPMID: 31288587","page":"417-428","source":"Taylor and Francis+NEJM","title":"Adolescent Brain Response to Reward Is Associated with a Bias toward Immediate Reward","volume":"44","author":[{"family":"Hansen","given":"Amysue"},{"family":"Turpyn","given":"Caitlin C."},{"family":"Mauro","given":"Kelsey"},{"family":"Thompson","given":"James C."},{"family":"Chaplin","given":"Tara M."}],"issued":{"date-parts":[["2019",7,4]]}}}],"schema":"https://github.com/citation-style-language/schema/raw/master/csl-citation.json"} </w:instrText>
      </w:r>
      <w:r w:rsidR="008A7196" w:rsidRPr="008A7196">
        <w:rPr>
          <w:strike/>
          <w:color w:val="000000" w:themeColor="text1"/>
        </w:rPr>
        <w:fldChar w:fldCharType="separate"/>
      </w:r>
      <w:r w:rsidR="008A7196" w:rsidRPr="00162DFE">
        <w:rPr>
          <w:strike/>
          <w:color w:val="000000"/>
        </w:rPr>
        <w:t>(O’Brien et al., 2011; Hansen et al., 2019)</w:t>
      </w:r>
      <w:r w:rsidR="008A7196" w:rsidRPr="008A7196">
        <w:rPr>
          <w:strike/>
          <w:color w:val="000000" w:themeColor="text1"/>
        </w:rPr>
        <w:fldChar w:fldCharType="end"/>
      </w:r>
      <w:r w:rsidRPr="000E20C5">
        <w:rPr>
          <w:strike/>
          <w:color w:val="000000" w:themeColor="text1"/>
        </w:rPr>
        <w:t xml:space="preserve"> </w:t>
      </w:r>
    </w:p>
    <w:p w14:paraId="213782D3" w14:textId="6EA008CB" w:rsidR="00A07B69" w:rsidRDefault="00B8041B" w:rsidP="00F71B42">
      <w:pPr>
        <w:pStyle w:val="ListParagraph"/>
        <w:numPr>
          <w:ilvl w:val="0"/>
          <w:numId w:val="5"/>
        </w:numPr>
        <w:jc w:val="both"/>
        <w:rPr>
          <w:ins w:id="425" w:author="Kahini Mehta" w:date="2022-04-28T13:45:00Z"/>
          <w:color w:val="000000" w:themeColor="text1"/>
        </w:rPr>
      </w:pPr>
      <w:r w:rsidRPr="00F71B42">
        <w:rPr>
          <w:color w:val="000000" w:themeColor="text1"/>
          <w:rPrChange w:id="426" w:author="Kahini Mehta" w:date="2022-04-28T13:45:00Z">
            <w:rPr/>
          </w:rPrChange>
        </w:rPr>
        <w:t xml:space="preserve">Mechanisms underlying </w:t>
      </w:r>
      <w:r w:rsidR="00801F79" w:rsidRPr="00F71B42">
        <w:rPr>
          <w:color w:val="000000" w:themeColor="text1"/>
          <w:rPrChange w:id="427" w:author="Kahini Mehta" w:date="2022-04-28T13:45:00Z">
            <w:rPr/>
          </w:rPrChange>
        </w:rPr>
        <w:t>DD, but not necessarily impulsive decision making (this would call construct validity into question)</w:t>
      </w:r>
    </w:p>
    <w:p w14:paraId="0C7E505B" w14:textId="1AA641D0" w:rsidR="00F71B42" w:rsidRDefault="00F71B42" w:rsidP="00F71B42">
      <w:pPr>
        <w:pStyle w:val="ListParagraph"/>
        <w:numPr>
          <w:ilvl w:val="0"/>
          <w:numId w:val="5"/>
        </w:numPr>
        <w:jc w:val="both"/>
        <w:rPr>
          <w:ins w:id="428" w:author="Kahini Mehta" w:date="2022-04-28T13:45:00Z"/>
          <w:color w:val="000000" w:themeColor="text1"/>
        </w:rPr>
      </w:pPr>
      <w:ins w:id="429" w:author="Kahini Mehta" w:date="2022-04-28T13:45:00Z">
        <w:r>
          <w:rPr>
            <w:color w:val="000000" w:themeColor="text1"/>
          </w:rPr>
          <w:t>Correlational, not causational</w:t>
        </w:r>
      </w:ins>
    </w:p>
    <w:p w14:paraId="7737931D" w14:textId="62E0A8D6" w:rsidR="00F71B42" w:rsidRDefault="00F71B42" w:rsidP="00F71B42">
      <w:pPr>
        <w:pStyle w:val="ListParagraph"/>
        <w:numPr>
          <w:ilvl w:val="0"/>
          <w:numId w:val="5"/>
        </w:numPr>
        <w:jc w:val="both"/>
        <w:rPr>
          <w:ins w:id="430" w:author="Kahini Mehta" w:date="2022-04-28T13:47:00Z"/>
          <w:color w:val="000000" w:themeColor="text1"/>
        </w:rPr>
      </w:pPr>
      <w:ins w:id="431" w:author="Kahini Mehta" w:date="2022-04-28T13:45:00Z">
        <w:r>
          <w:rPr>
            <w:color w:val="000000" w:themeColor="text1"/>
          </w:rPr>
          <w:t xml:space="preserve">Various results across such studies </w:t>
        </w:r>
      </w:ins>
      <w:ins w:id="432" w:author="Kahini Mehta" w:date="2022-04-28T13:46:00Z">
        <w:r>
          <w:rPr>
            <w:color w:val="000000" w:themeColor="text1"/>
          </w:rPr>
          <w:t>–</w:t>
        </w:r>
      </w:ins>
      <w:ins w:id="433" w:author="Kahini Mehta" w:date="2022-04-28T13:45:00Z">
        <w:r>
          <w:rPr>
            <w:color w:val="000000" w:themeColor="text1"/>
          </w:rPr>
          <w:t xml:space="preserve"> delay</w:t>
        </w:r>
      </w:ins>
      <w:ins w:id="434" w:author="Kahini Mehta" w:date="2022-04-28T13:46:00Z">
        <w:r>
          <w:rPr>
            <w:color w:val="000000" w:themeColor="text1"/>
          </w:rPr>
          <w:t xml:space="preserve"> discounting can be used in multiple ways (cite some studies) – difficult to generalize </w:t>
        </w:r>
      </w:ins>
    </w:p>
    <w:p w14:paraId="15FEF910" w14:textId="25B635C0" w:rsidR="00F71B42" w:rsidRPr="00F71B42" w:rsidRDefault="00F71B42" w:rsidP="00F71B42">
      <w:pPr>
        <w:pStyle w:val="ListParagraph"/>
        <w:numPr>
          <w:ilvl w:val="0"/>
          <w:numId w:val="5"/>
        </w:numPr>
        <w:rPr>
          <w:ins w:id="435" w:author="Kahini Mehta" w:date="2022-04-28T13:47:00Z"/>
        </w:rPr>
      </w:pPr>
      <w:ins w:id="436" w:author="Kahini Mehta" w:date="2022-04-28T13:47:00Z">
        <w:r>
          <w:rPr>
            <w:color w:val="212121"/>
            <w:shd w:val="clear" w:color="auto" w:fill="FFFFFF"/>
          </w:rPr>
          <w:t>F</w:t>
        </w:r>
        <w:r w:rsidRPr="00F71B42">
          <w:rPr>
            <w:color w:val="212121"/>
            <w:shd w:val="clear" w:color="auto" w:fill="FFFFFF"/>
            <w:rPrChange w:id="437" w:author="Kahini Mehta" w:date="2022-04-28T13:47:00Z">
              <w:rPr>
                <w:rFonts w:ascii="Cambria" w:hAnsi="Cambria"/>
                <w:color w:val="212121"/>
                <w:sz w:val="30"/>
                <w:szCs w:val="30"/>
                <w:shd w:val="clear" w:color="auto" w:fill="FFFFFF"/>
              </w:rPr>
            </w:rPrChange>
          </w:rPr>
          <w:t>irst, examining whole-brain connectivity as we have done here may decrease sensitivity to highly localized sets of connections that relate to a phenotype. </w:t>
        </w:r>
        <w:r>
          <w:rPr>
            <w:color w:val="212121"/>
            <w:shd w:val="clear" w:color="auto" w:fill="FFFFFF"/>
          </w:rPr>
          <w:t>(</w:t>
        </w:r>
      </w:ins>
      <w:ins w:id="438" w:author="Kahini Mehta" w:date="2022-04-28T13:48:00Z">
        <w:r>
          <w:rPr>
            <w:color w:val="212121"/>
            <w:shd w:val="clear" w:color="auto" w:fill="FFFFFF"/>
          </w:rPr>
          <w:t>Shehzad et al)</w:t>
        </w:r>
      </w:ins>
    </w:p>
    <w:p w14:paraId="32809746" w14:textId="14144724" w:rsidR="00F71B42" w:rsidRDefault="00F71B42" w:rsidP="00F71B42">
      <w:pPr>
        <w:pStyle w:val="ListParagraph"/>
        <w:numPr>
          <w:ilvl w:val="0"/>
          <w:numId w:val="5"/>
        </w:numPr>
        <w:rPr>
          <w:ins w:id="439" w:author="Kahini Mehta" w:date="2022-04-28T15:47:00Z"/>
        </w:rPr>
      </w:pPr>
      <w:ins w:id="440" w:author="Kahini Mehta" w:date="2022-04-28T13:51:00Z">
        <w:r w:rsidRPr="00F71B42">
          <w:rPr>
            <w:rPrChange w:id="441" w:author="Kahini Mehta" w:date="2022-04-28T13:52:00Z">
              <w:rPr>
                <w:sz w:val="15"/>
                <w:szCs w:val="15"/>
              </w:rPr>
            </w:rPrChange>
          </w:rPr>
          <w:t>Third, because some of the identified neural networks play additional functional roles (e.g., general cognitive abilities for the</w:t>
        </w:r>
      </w:ins>
      <w:ins w:id="442" w:author="Kahini Mehta" w:date="2022-04-28T13:53:00Z">
        <w:r w:rsidR="00787AC3">
          <w:t xml:space="preserve"> </w:t>
        </w:r>
      </w:ins>
      <w:ins w:id="443" w:author="Kahini Mehta" w:date="2022-04-28T13:51:00Z">
        <w:r w:rsidRPr="00F71B42">
          <w:rPr>
            <w:rPrChange w:id="444" w:author="Kahini Mehta" w:date="2022-04-28T13:52:00Z">
              <w:rPr>
                <w:sz w:val="15"/>
                <w:szCs w:val="15"/>
              </w:rPr>
            </w:rPrChange>
          </w:rPr>
          <w:t>frontoparietal network; Shamosh and Gray, 2008), the functional</w:t>
        </w:r>
      </w:ins>
      <w:ins w:id="445" w:author="Kahini Mehta" w:date="2022-04-28T13:53:00Z">
        <w:r w:rsidR="00787AC3">
          <w:t xml:space="preserve"> </w:t>
        </w:r>
      </w:ins>
      <w:ins w:id="446" w:author="Kahini Mehta" w:date="2022-04-28T13:51:00Z">
        <w:r w:rsidRPr="00F71B42">
          <w:rPr>
            <w:rPrChange w:id="447" w:author="Kahini Mehta" w:date="2022-04-28T13:52:00Z">
              <w:rPr>
                <w:sz w:val="15"/>
                <w:szCs w:val="15"/>
              </w:rPr>
            </w:rPrChange>
          </w:rPr>
          <w:t xml:space="preserve">significance of these networks in the DDT is unclear. </w:t>
        </w:r>
      </w:ins>
      <w:ins w:id="448" w:author="Kahini Mehta" w:date="2022-04-28T13:52:00Z">
        <w:r>
          <w:t>(</w:t>
        </w:r>
        <w:r w:rsidRPr="00F71B42">
          <w:t>Resting-State Functional Connectivity Predicts Impulsivity in Economic Decision-Making (2013)</w:t>
        </w:r>
        <w:r>
          <w:t>)</w:t>
        </w:r>
      </w:ins>
    </w:p>
    <w:p w14:paraId="68F9F23D" w14:textId="77777777" w:rsidR="008A21C2" w:rsidRPr="00F71B42" w:rsidRDefault="008A21C2">
      <w:pPr>
        <w:rPr>
          <w:ins w:id="449" w:author="Kahini Mehta" w:date="2022-04-28T13:51:00Z"/>
        </w:rPr>
        <w:pPrChange w:id="450" w:author="Kahini Mehta" w:date="2022-04-28T15:47:00Z">
          <w:pPr>
            <w:pStyle w:val="ListParagraph"/>
            <w:numPr>
              <w:numId w:val="5"/>
            </w:numPr>
            <w:ind w:hanging="360"/>
          </w:pPr>
        </w:pPrChange>
      </w:pPr>
    </w:p>
    <w:p w14:paraId="60D4571B" w14:textId="4352B759" w:rsidR="00596A68" w:rsidRDefault="00596A68" w:rsidP="00596A68">
      <w:pPr>
        <w:rPr>
          <w:ins w:id="451" w:author="Kahini Mehta" w:date="2022-04-28T13:55:00Z"/>
          <w:color w:val="000000" w:themeColor="text1"/>
        </w:rPr>
      </w:pPr>
      <w:ins w:id="452" w:author="Kahini Mehta" w:date="2022-04-28T13:55:00Z">
        <w:r w:rsidRPr="00596A68">
          <w:rPr>
            <w:color w:val="000000" w:themeColor="text1"/>
            <w:rPrChange w:id="453" w:author="Kahini Mehta" w:date="2022-04-28T13:55:00Z">
              <w:rPr/>
            </w:rPrChange>
          </w:rPr>
          <w:t>Conclusions</w:t>
        </w:r>
      </w:ins>
    </w:p>
    <w:p w14:paraId="5750A939" w14:textId="2E203D43" w:rsidR="00596A68" w:rsidRPr="00FA7522" w:rsidRDefault="00FA7522">
      <w:pPr>
        <w:pStyle w:val="ListParagraph"/>
        <w:numPr>
          <w:ilvl w:val="0"/>
          <w:numId w:val="4"/>
        </w:numPr>
        <w:rPr>
          <w:ins w:id="454" w:author="Kahini Mehta" w:date="2022-04-28T13:55:00Z"/>
          <w:color w:val="000000" w:themeColor="text1"/>
          <w:rPrChange w:id="455" w:author="Kahini Mehta" w:date="2022-05-03T09:43:00Z">
            <w:rPr>
              <w:ins w:id="456" w:author="Kahini Mehta" w:date="2022-04-28T13:55:00Z"/>
            </w:rPr>
          </w:rPrChange>
        </w:rPr>
        <w:pPrChange w:id="457" w:author="Kahini Mehta" w:date="2022-05-03T09:43:00Z">
          <w:pPr>
            <w:pStyle w:val="ListParagraph"/>
            <w:numPr>
              <w:numId w:val="5"/>
            </w:numPr>
            <w:ind w:hanging="360"/>
          </w:pPr>
        </w:pPrChange>
      </w:pPr>
      <w:ins w:id="458" w:author="Kahini Mehta" w:date="2022-05-03T09:43:00Z">
        <w:r>
          <w:rPr>
            <w:color w:val="000000" w:themeColor="text1"/>
          </w:rPr>
          <w:t>Hold off for now</w:t>
        </w:r>
      </w:ins>
    </w:p>
    <w:p w14:paraId="5FBA0D34" w14:textId="08B5085C" w:rsidR="00F71B42" w:rsidRDefault="00F71B42">
      <w:pPr>
        <w:pStyle w:val="ListParagraph"/>
        <w:jc w:val="both"/>
        <w:rPr>
          <w:ins w:id="459" w:author="Kahini Mehta" w:date="2022-05-03T13:46:00Z"/>
          <w:color w:val="000000" w:themeColor="text1"/>
        </w:rPr>
      </w:pPr>
    </w:p>
    <w:p w14:paraId="2ECBDCC9" w14:textId="6541ABF4" w:rsidR="00A61501" w:rsidRPr="00F71B42" w:rsidRDefault="00A61501">
      <w:pPr>
        <w:pStyle w:val="ListParagraph"/>
        <w:jc w:val="both"/>
        <w:rPr>
          <w:color w:val="000000" w:themeColor="text1"/>
          <w:rPrChange w:id="460" w:author="Kahini Mehta" w:date="2022-04-28T13:45:00Z">
            <w:rPr/>
          </w:rPrChange>
        </w:rPr>
        <w:pPrChange w:id="461" w:author="Kahini Mehta" w:date="2022-04-28T13:55:00Z">
          <w:pPr>
            <w:jc w:val="both"/>
          </w:pPr>
        </w:pPrChange>
      </w:pPr>
      <w:ins w:id="462" w:author="Kahini Mehta" w:date="2022-05-03T13:46:00Z">
        <w:r>
          <w:rPr>
            <w:color w:val="000000" w:themeColor="text1"/>
          </w:rPr>
          <w:t>Citations – fix after editingg</w:t>
        </w:r>
      </w:ins>
    </w:p>
    <w:p w14:paraId="164E3977" w14:textId="6FFEFCD9" w:rsidR="00A07B69" w:rsidRPr="00476B34" w:rsidDel="008A21C2" w:rsidRDefault="00A07B69" w:rsidP="00822DB8">
      <w:pPr>
        <w:jc w:val="both"/>
        <w:rPr>
          <w:del w:id="463" w:author="Kahini Mehta" w:date="2022-04-28T15:47:00Z"/>
          <w:color w:val="000000" w:themeColor="text1"/>
        </w:rPr>
      </w:pPr>
      <w:del w:id="464" w:author="Kahini Mehta" w:date="2022-04-28T15:47:00Z">
        <w:r w:rsidRPr="00476B34" w:rsidDel="008A21C2">
          <w:rPr>
            <w:color w:val="000000" w:themeColor="text1"/>
          </w:rPr>
          <w:delText>Reference</w:delText>
        </w:r>
        <w:r w:rsidR="00F5132D" w:rsidRPr="00476B34" w:rsidDel="008A21C2">
          <w:rPr>
            <w:color w:val="000000" w:themeColor="text1"/>
          </w:rPr>
          <w:delText>s</w:delText>
        </w:r>
        <w:r w:rsidR="00D0109E" w:rsidDel="008A21C2">
          <w:rPr>
            <w:color w:val="000000" w:themeColor="text1"/>
          </w:rPr>
          <w:delText xml:space="preserve"> – cite Bailey et al &amp; refutations</w:delText>
        </w:r>
      </w:del>
    </w:p>
    <w:bookmarkEnd w:id="146"/>
    <w:bookmarkEnd w:id="147"/>
    <w:p w14:paraId="3487E281" w14:textId="77777777" w:rsidR="000A2810" w:rsidRPr="000A2810" w:rsidRDefault="000A2810" w:rsidP="000A2810">
      <w:pPr>
        <w:pStyle w:val="Bibliography"/>
      </w:pPr>
      <w:r>
        <w:fldChar w:fldCharType="begin"/>
      </w:r>
      <w:r>
        <w:instrText xml:space="preserve"> ADDIN ZOTERO_BIBL {"uncited":[],"omitted":[],"custom":[]} CSL_BIBLIOGRAPHY </w:instrText>
      </w:r>
      <w:r>
        <w:fldChar w:fldCharType="separate"/>
      </w:r>
      <w:r w:rsidRPr="000A2810">
        <w:t>Amlung M, Marsden E, Holshausen K, Morris V, Patel H, Vedelago L, Naish KR, Reed DD, McCabe RE (2019) Delay Discounting as a Transdiagnostic Process in Psychiatric Disorders: A Meta-analysis. JAMA Psychiatry 76:1176–1186.</w:t>
      </w:r>
    </w:p>
    <w:p w14:paraId="5C092DA7" w14:textId="77777777" w:rsidR="000A2810" w:rsidRPr="000A2810" w:rsidRDefault="000A2810" w:rsidP="000A2810">
      <w:pPr>
        <w:pStyle w:val="Bibliography"/>
      </w:pPr>
      <w:r w:rsidRPr="000A2810">
        <w:t>Anticevic A, Repovs G, Shulman GL, Barch DM (2010) When less is more: TPJ and default network deactivation during encoding predicts working memory performance. Neuroimage 49:2638–2648.</w:t>
      </w:r>
    </w:p>
    <w:p w14:paraId="672941BF" w14:textId="77777777" w:rsidR="000A2810" w:rsidRPr="000A2810" w:rsidRDefault="000A2810" w:rsidP="000A2810">
      <w:pPr>
        <w:pStyle w:val="Bibliography"/>
      </w:pPr>
      <w:r w:rsidRPr="000A2810">
        <w:t>Aranovich GJ, McClure SM, Fryer S, Mathalon DH (2016) The effect of cognitive challenge on delay discounting. NeuroImage 124:733–739.</w:t>
      </w:r>
    </w:p>
    <w:p w14:paraId="34CC33AC" w14:textId="77777777" w:rsidR="000A2810" w:rsidRPr="000A2810" w:rsidRDefault="000A2810" w:rsidP="000A2810">
      <w:pPr>
        <w:pStyle w:val="Bibliography"/>
      </w:pPr>
      <w:r w:rsidRPr="000A2810">
        <w:t>Avants B, Gee JC (2004) Geodesic estimation for large deformation anatomical shape averaging and interpolation. Neuroimage 23 Suppl 1:S139-150.</w:t>
      </w:r>
    </w:p>
    <w:p w14:paraId="18E72DEB" w14:textId="77777777" w:rsidR="000A2810" w:rsidRPr="000A2810" w:rsidRDefault="000A2810" w:rsidP="000A2810">
      <w:pPr>
        <w:pStyle w:val="Bibliography"/>
      </w:pPr>
      <w:r w:rsidRPr="000A2810">
        <w:t>Avants BB, Epstein CL, Grossman M, Gee JC (2008) Symmetric diffeomorphic image registration with cross-correlation: evaluating automated labeling of elderly and neurodegenerative brain. Med Image Anal 12:26–41.</w:t>
      </w:r>
    </w:p>
    <w:p w14:paraId="77D96171" w14:textId="77777777" w:rsidR="000A2810" w:rsidRPr="000A2810" w:rsidRDefault="000A2810" w:rsidP="000A2810">
      <w:pPr>
        <w:pStyle w:val="Bibliography"/>
      </w:pPr>
      <w:r w:rsidRPr="000A2810">
        <w:t>Avants BB, Tustison NJ, Song G, Cook PA, Klein A, Gee JC (2011a) A reproducible evaluation of ANTs similarity metric performance in brain image registration. Neuroimage 54:2033–2044.</w:t>
      </w:r>
    </w:p>
    <w:p w14:paraId="697C1A6B" w14:textId="77777777" w:rsidR="000A2810" w:rsidRPr="000A2810" w:rsidRDefault="000A2810" w:rsidP="000A2810">
      <w:pPr>
        <w:pStyle w:val="Bibliography"/>
      </w:pPr>
      <w:r w:rsidRPr="000A2810">
        <w:t>Avants BB, Tustison NJ, Wu J, Cook PA, Gee JC (2011b) An open source multivariate framework for n-tissue segmentation with evaluation on public data. Neuroinformatics 9:381–400.</w:t>
      </w:r>
    </w:p>
    <w:p w14:paraId="590E6A23" w14:textId="77777777" w:rsidR="000A2810" w:rsidRPr="000A2810" w:rsidRDefault="000A2810" w:rsidP="000A2810">
      <w:pPr>
        <w:pStyle w:val="Bibliography"/>
      </w:pPr>
      <w:r w:rsidRPr="000A2810">
        <w:lastRenderedPageBreak/>
        <w:t>Bakhshani N-M (2014) Impulsivity: A Predisposition Toward Risky Behaviors. Int J High Risk Behav Addict 3 Available at: https://www.ncbi.nlm.nih.gov/pmc/articles/PMC4080475/ [Accessed July 24, 2020].</w:t>
      </w:r>
    </w:p>
    <w:p w14:paraId="190AB6CE" w14:textId="77777777" w:rsidR="000A2810" w:rsidRPr="000A2810" w:rsidRDefault="000A2810" w:rsidP="000A2810">
      <w:pPr>
        <w:pStyle w:val="Bibliography"/>
      </w:pPr>
      <w:r w:rsidRPr="000A2810">
        <w:t>Bartra O, McGuire JT, Kable JW (2013) The valuation system: a coordinate-based meta-analysis of BOLD fMRI experiments examining neural correlates of subjective value. Neuroimage 76:412–427.</w:t>
      </w:r>
    </w:p>
    <w:p w14:paraId="4B13BA80" w14:textId="77777777" w:rsidR="000A2810" w:rsidRPr="000A2810" w:rsidRDefault="000A2810" w:rsidP="000A2810">
      <w:pPr>
        <w:pStyle w:val="Bibliography"/>
      </w:pPr>
      <w:r w:rsidRPr="000A2810">
        <w:t>Bernhardt BC, Smallwood J, Tusche A, Ruby FJM, Engen HG, Steinbeis N, Singer T (2014) Medial prefrontal and anterior cingulate cortical thickness predicts shared individual differences in self-generated thought and temporal discounting. NeuroImage 90:290–297.</w:t>
      </w:r>
    </w:p>
    <w:p w14:paraId="4EE6AD25" w14:textId="77777777" w:rsidR="000A2810" w:rsidRPr="000A2810" w:rsidRDefault="000A2810" w:rsidP="000A2810">
      <w:pPr>
        <w:pStyle w:val="Bibliography"/>
      </w:pPr>
      <w:r w:rsidRPr="000A2810">
        <w:t>Blakemore S-J, Robbins TW (2012) Decision-making in the adolescent brain. Nature Neuroscience 15:1184–1191.</w:t>
      </w:r>
    </w:p>
    <w:p w14:paraId="028D4CD2" w14:textId="77777777" w:rsidR="000A2810" w:rsidRPr="000A2810" w:rsidRDefault="000A2810" w:rsidP="000A2810">
      <w:pPr>
        <w:pStyle w:val="Bibliography"/>
      </w:pPr>
      <w:r w:rsidRPr="000A2810">
        <w:t>Bos W van den, Rodriguez CA, Schweitzer JB, McClure SM (2015) Adolescent impatience decreases with increased frontostriatal connectivity. PNAS 112:E3765–E3774.</w:t>
      </w:r>
    </w:p>
    <w:p w14:paraId="01C8C8BE" w14:textId="77777777" w:rsidR="000A2810" w:rsidRPr="000A2810" w:rsidRDefault="000A2810" w:rsidP="000A2810">
      <w:pPr>
        <w:pStyle w:val="Bibliography"/>
      </w:pPr>
      <w:r w:rsidRPr="000A2810">
        <w:t>Carter R, Meyer J, Huettel S (2010) Functional Neuroimaging of Intertemporal Choice Models: A Review.</w:t>
      </w:r>
    </w:p>
    <w:p w14:paraId="0EC9DA33" w14:textId="77777777" w:rsidR="000A2810" w:rsidRPr="000A2810" w:rsidRDefault="000A2810" w:rsidP="000A2810">
      <w:pPr>
        <w:pStyle w:val="Bibliography"/>
      </w:pPr>
      <w:r w:rsidRPr="000A2810">
        <w:t>Casey BJ, Jones RM, Hare TA (2008) The Adolescent Brain. Ann N Y Acad Sci 1124:111–126.</w:t>
      </w:r>
    </w:p>
    <w:p w14:paraId="70C49157" w14:textId="77777777" w:rsidR="000A2810" w:rsidRPr="000A2810" w:rsidRDefault="000A2810" w:rsidP="000A2810">
      <w:pPr>
        <w:pStyle w:val="Bibliography"/>
      </w:pPr>
      <w:r w:rsidRPr="000A2810">
        <w:t>Chen Z, Guo Y, Feng T (2017) Delay discounting is predicted by scale-free dynamics of default mode network and salience network. Neuroscience 362:219–227.</w:t>
      </w:r>
    </w:p>
    <w:p w14:paraId="40089F60" w14:textId="77777777" w:rsidR="000A2810" w:rsidRPr="000A2810" w:rsidRDefault="000A2810" w:rsidP="000A2810">
      <w:pPr>
        <w:pStyle w:val="Bibliography"/>
      </w:pPr>
      <w:r w:rsidRPr="000A2810">
        <w:t>Chen Z, Guo Y, Suo T, Feng T (2018) Coupling and segregation of large-scale brain networks predict individual differences in delay discounting. Biological Psychology 133:63–71.</w:t>
      </w:r>
    </w:p>
    <w:p w14:paraId="25D6F560" w14:textId="77777777" w:rsidR="000A2810" w:rsidRPr="000A2810" w:rsidRDefault="000A2810" w:rsidP="000A2810">
      <w:pPr>
        <w:pStyle w:val="Bibliography"/>
      </w:pPr>
      <w:r w:rsidRPr="000A2810">
        <w:t>Ciric R, Rosen AFG, Erus G, Cieslak M, Adebimpe A, Cook PA, Bassett DS, Davatzikos C, Wolf DH, Satterthwaite TD (2018) Mitigating head motion artifact in functional connectivity MRI. Nature Protocols 13:2801–2826.</w:t>
      </w:r>
    </w:p>
    <w:p w14:paraId="42903300" w14:textId="77777777" w:rsidR="000A2810" w:rsidRPr="000A2810" w:rsidRDefault="000A2810" w:rsidP="000A2810">
      <w:pPr>
        <w:pStyle w:val="Bibliography"/>
      </w:pPr>
      <w:r w:rsidRPr="000A2810">
        <w:t>Ciric R, Wolf DH, Power JD, Roalf DR, Baum G, Ruparel K, Shinohara RT, Elliott MA, Eickhoff SB, Davatzikos C, Gur RC, Gur RE, Bassett DS, Satterthwaite TD (2017) Benchmarking of participant-level confound regression strategies for the control of motion artifact in studies of functional connectivity. Neuroimage 154:174–187.</w:t>
      </w:r>
    </w:p>
    <w:p w14:paraId="310159A6" w14:textId="77777777" w:rsidR="000A2810" w:rsidRPr="000A2810" w:rsidRDefault="000A2810" w:rsidP="000A2810">
      <w:pPr>
        <w:pStyle w:val="Bibliography"/>
      </w:pPr>
      <w:r w:rsidRPr="000A2810">
        <w:t>Corbetta M, Patel G, Shulman GL (2008) The Reorienting System of the Human Brain: From Environment to Theory of Mind. Neuron 58:306–324.</w:t>
      </w:r>
    </w:p>
    <w:p w14:paraId="1BD8F632" w14:textId="77777777" w:rsidR="000A2810" w:rsidRPr="000A2810" w:rsidRDefault="000A2810" w:rsidP="000A2810">
      <w:pPr>
        <w:pStyle w:val="Bibliography"/>
      </w:pPr>
      <w:r w:rsidRPr="000A2810">
        <w:t>Davis FC, Knodt AR, Sporns O, Lahey BB, Zald DH, Brigidi BD, Hariri AR (2013) Impulsivity and the Modular Organization of Resting-State Neural Networks. Cereb Cortex 23:1444–1452.</w:t>
      </w:r>
    </w:p>
    <w:p w14:paraId="6D699B2D" w14:textId="77777777" w:rsidR="000A2810" w:rsidRPr="000A2810" w:rsidRDefault="000A2810" w:rsidP="000A2810">
      <w:pPr>
        <w:pStyle w:val="Bibliography"/>
      </w:pPr>
      <w:r w:rsidRPr="000A2810">
        <w:t xml:space="preserve">Dennis LE, Kohno M, McCready HD, Schwartz DL, Schwartz B, Lahna D, Nagel BJ, Mitchell SH, Hoffman WF (2020) Neural correlates of reward magnitude and delay during a </w:t>
      </w:r>
      <w:r w:rsidRPr="000A2810">
        <w:lastRenderedPageBreak/>
        <w:t>probabilistic delay discounting task in alcohol use disorder. Psychopharmacology (Berl) 237:263–278.</w:t>
      </w:r>
    </w:p>
    <w:p w14:paraId="07730456" w14:textId="77777777" w:rsidR="000A2810" w:rsidRPr="000A2810" w:rsidRDefault="000A2810" w:rsidP="000A2810">
      <w:pPr>
        <w:pStyle w:val="Bibliography"/>
      </w:pPr>
      <w:r w:rsidRPr="000A2810">
        <w:t>Eklund A, Nichols TE, Knutsson H (2016) Cluster failure: Why fMRI inferences for spatial extent have inflated false-positive rates. Proc Natl Acad Sci USA 113:7900–7905.</w:t>
      </w:r>
    </w:p>
    <w:p w14:paraId="627A1BCD" w14:textId="77777777" w:rsidR="000A2810" w:rsidRPr="000A2810" w:rsidRDefault="000A2810" w:rsidP="000A2810">
      <w:pPr>
        <w:pStyle w:val="Bibliography"/>
      </w:pPr>
      <w:r w:rsidRPr="000A2810">
        <w:t>Fox MD, Snyder AZ, Vincent JL, Corbetta M, Essen DCV, Raichle ME (2005) The human brain is intrinsically organized into dynamic, anticorrelated functional networks. PNAS 102:9673–9678.</w:t>
      </w:r>
    </w:p>
    <w:p w14:paraId="01896909" w14:textId="77777777" w:rsidR="000A2810" w:rsidRPr="000A2810" w:rsidRDefault="000A2810" w:rsidP="000A2810">
      <w:pPr>
        <w:pStyle w:val="Bibliography"/>
      </w:pPr>
      <w:r w:rsidRPr="000A2810">
        <w:t>Gerlach KD, Spreng RN, Madore KP, Schacter DL (2014) Future planning: default network activity couples with frontoparietal control network and reward-processing regions during process and outcome simulations. Social Cognitive and Affective Neuroscience 9:1942–1951.</w:t>
      </w:r>
    </w:p>
    <w:p w14:paraId="0F8F1E6B" w14:textId="77777777" w:rsidR="000A2810" w:rsidRPr="000A2810" w:rsidRDefault="000A2810" w:rsidP="000A2810">
      <w:pPr>
        <w:pStyle w:val="Bibliography"/>
      </w:pPr>
      <w:r w:rsidRPr="000A2810">
        <w:t>Greve DN, Fischl B (2009) Accurate and robust brain image alignment using boundary-based registration. Neuroimage 48:63–72.</w:t>
      </w:r>
    </w:p>
    <w:p w14:paraId="008E9F6E" w14:textId="77777777" w:rsidR="000A2810" w:rsidRPr="000A2810" w:rsidRDefault="000A2810" w:rsidP="000A2810">
      <w:pPr>
        <w:pStyle w:val="Bibliography"/>
      </w:pPr>
      <w:r w:rsidRPr="000A2810">
        <w:t>Gur RC, Richard J, Calkins ME, Chiavacci R, Hansen JA, Bilker WB, Loughead J, Connolly JJ, Qiu H, Mentch FD, Abou-Sleiman PM, Hakonarson H, Gur RE (2012) Age group and sex differences in performance on a computerized neurocognitive battery in children age 8-21. Neuropsychology 26:251–265.</w:t>
      </w:r>
    </w:p>
    <w:p w14:paraId="7A86F28C" w14:textId="77777777" w:rsidR="000A2810" w:rsidRPr="000A2810" w:rsidRDefault="000A2810" w:rsidP="000A2810">
      <w:pPr>
        <w:pStyle w:val="Bibliography"/>
      </w:pPr>
      <w:r w:rsidRPr="000A2810">
        <w:t>Gur RC, Richard J, Hughett P, Calkins ME, Macy L, Bilker WB, Brensinger C, Gur RE (2010) A cognitive neuroscience-based computerized battery for efficient measurement of individual differences: standardization and initial construct validation. J Neurosci Methods 187:254–262.</w:t>
      </w:r>
    </w:p>
    <w:p w14:paraId="2613D42B" w14:textId="77777777" w:rsidR="000A2810" w:rsidRPr="000A2810" w:rsidRDefault="000A2810" w:rsidP="000A2810">
      <w:pPr>
        <w:pStyle w:val="Bibliography"/>
      </w:pPr>
      <w:r w:rsidRPr="000A2810">
        <w:t>Hallquist MN, Hwang K, Luna B (2013) The nuisance of nuisance regression: spectral misspecification in a common approach to resting-state fMRI preprocessing reintroduces noise and obscures functional connectivity. Neuroimage 82:208–225.</w:t>
      </w:r>
    </w:p>
    <w:p w14:paraId="61BF4139" w14:textId="77777777" w:rsidR="000A2810" w:rsidRPr="000A2810" w:rsidRDefault="000A2810" w:rsidP="000A2810">
      <w:pPr>
        <w:pStyle w:val="Bibliography"/>
      </w:pPr>
      <w:r w:rsidRPr="000A2810">
        <w:t>Hansen A, Turpyn CC, Mauro K, Thompson JC, Chaplin TM (2019) Adolescent Brain Response to Reward Is Associated with a Bias toward Immediate Reward. Developmental Neuropsychology 44:417–428.</w:t>
      </w:r>
    </w:p>
    <w:p w14:paraId="01360C1D" w14:textId="77777777" w:rsidR="000A2810" w:rsidRPr="000A2810" w:rsidRDefault="000A2810" w:rsidP="000A2810">
      <w:pPr>
        <w:pStyle w:val="Bibliography"/>
      </w:pPr>
      <w:r w:rsidRPr="000A2810">
        <w:t>Hartley CA, Somerville LH (2015) The neuroscience of adolescent decision-making. Curr Opin Behav Sci 5:108–115.</w:t>
      </w:r>
    </w:p>
    <w:p w14:paraId="117B774D" w14:textId="77777777" w:rsidR="000A2810" w:rsidRPr="000A2810" w:rsidRDefault="000A2810" w:rsidP="000A2810">
      <w:pPr>
        <w:pStyle w:val="Bibliography"/>
      </w:pPr>
      <w:r w:rsidRPr="000A2810">
        <w:t>Hill CA, Suzuki S, Polania R, Moisa M, O’Doherty JP, Ruff CC (2017) A causal account of the brain network computations underlying strategic social behavior. Nature Neuroscience 20:1142–1149.</w:t>
      </w:r>
    </w:p>
    <w:p w14:paraId="489C7261" w14:textId="77777777" w:rsidR="000A2810" w:rsidRPr="000A2810" w:rsidRDefault="000A2810" w:rsidP="000A2810">
      <w:pPr>
        <w:pStyle w:val="Bibliography"/>
      </w:pPr>
      <w:r w:rsidRPr="000A2810">
        <w:t>Jack AI, Dawson AJ, Begany KL, Leckie RL, Barry KP, Ciccia AH, Snyder AZ (2013) fMRI reveals reciprocal inhibition between social and physical cognitive domains. NeuroImage 66:385–401.</w:t>
      </w:r>
    </w:p>
    <w:p w14:paraId="34DCDB6D" w14:textId="77777777" w:rsidR="000A2810" w:rsidRPr="000A2810" w:rsidRDefault="000A2810" w:rsidP="000A2810">
      <w:pPr>
        <w:pStyle w:val="Bibliography"/>
      </w:pPr>
      <w:r w:rsidRPr="000A2810">
        <w:lastRenderedPageBreak/>
        <w:t>Jenkinson M (2003) Fast, automated, N-dimensional phase-unwrapping algorithm. Magnetic Resonance in Medicine 49:193–197.</w:t>
      </w:r>
    </w:p>
    <w:p w14:paraId="17DAC136" w14:textId="77777777" w:rsidR="000A2810" w:rsidRPr="000A2810" w:rsidRDefault="000A2810" w:rsidP="000A2810">
      <w:pPr>
        <w:pStyle w:val="Bibliography"/>
      </w:pPr>
      <w:r w:rsidRPr="000A2810">
        <w:t>Jenkinson M, Bannister P, Brady M, Smith S (2002) Improved optimization for the robust and accurate linear registration and motion correction of brain images. Neuroimage 17:825–841.</w:t>
      </w:r>
    </w:p>
    <w:p w14:paraId="3E32FB93" w14:textId="77777777" w:rsidR="000A2810" w:rsidRPr="000A2810" w:rsidRDefault="000A2810" w:rsidP="000A2810">
      <w:pPr>
        <w:pStyle w:val="Bibliography"/>
      </w:pPr>
      <w:r w:rsidRPr="000A2810">
        <w:t>Kable JW, Glimcher PW (2007) The neural correlates of subjective value during intertemporal choice. Nat Neurosci 10:1625–1633.</w:t>
      </w:r>
    </w:p>
    <w:p w14:paraId="44EA10C4" w14:textId="77777777" w:rsidR="000A2810" w:rsidRPr="000A2810" w:rsidRDefault="000A2810" w:rsidP="000A2810">
      <w:pPr>
        <w:pStyle w:val="Bibliography"/>
      </w:pPr>
      <w:r w:rsidRPr="000A2810">
        <w:t>Kable JW, Glimcher PW (2010) An “As Soon As Possible” Effect in Human Intertemporal Decision Making: Behavioral Evidence and Neural Mechanisms. Journal of Neurophysiology 103:2513–2531.</w:t>
      </w:r>
    </w:p>
    <w:p w14:paraId="62920B4A" w14:textId="77777777" w:rsidR="000A2810" w:rsidRPr="000A2810" w:rsidRDefault="000A2810" w:rsidP="000A2810">
      <w:pPr>
        <w:pStyle w:val="Bibliography"/>
      </w:pPr>
      <w:r w:rsidRPr="000A2810">
        <w:t>Kirby KN (2009) One-year temporal stability of delay-discount rates. Psychonomic Bulletin &amp; Review 16:457–462.</w:t>
      </w:r>
    </w:p>
    <w:p w14:paraId="17C7F8CA" w14:textId="77777777" w:rsidR="000A2810" w:rsidRPr="000A2810" w:rsidRDefault="000A2810" w:rsidP="000A2810">
      <w:pPr>
        <w:pStyle w:val="Bibliography"/>
      </w:pPr>
      <w:r w:rsidRPr="000A2810">
        <w:t>Kleibeuker SW, Koolschijn PCMP, Jolles DD, Schel MA, De Dreu CKW, Crone EA (2013) Prefrontal cortex involvement in creative problem solving in middle adolescence and adulthood. Developmental Cognitive Neuroscience 5:197–206.</w:t>
      </w:r>
    </w:p>
    <w:p w14:paraId="6DA02E3A" w14:textId="77777777" w:rsidR="000A2810" w:rsidRPr="000A2810" w:rsidRDefault="000A2810" w:rsidP="000A2810">
      <w:pPr>
        <w:pStyle w:val="Bibliography"/>
      </w:pPr>
      <w:r w:rsidRPr="000A2810">
        <w:t>Klein A, Andersson J, Ardekani BA, Ashburner J, Avants B, Chiang M-C, Christensen GE, Collins DL, Gee J, Hellier P, Song JH, Jenkinson M, Lepage C, Rueckert D, Thompson P, Vercauteren T, Woods RP, Mann JJ, Parsey RV (2009) Evaluation of 14 nonlinear deformation algorithms applied to human brain MRI registration. Neuroimage 46:786–802.</w:t>
      </w:r>
    </w:p>
    <w:p w14:paraId="351A66E6" w14:textId="77777777" w:rsidR="000A2810" w:rsidRPr="000A2810" w:rsidRDefault="000A2810" w:rsidP="000A2810">
      <w:pPr>
        <w:pStyle w:val="Bibliography"/>
      </w:pPr>
      <w:r w:rsidRPr="000A2810">
        <w:t>Korponay C, Pujara M, Deming P, Philippi C, Decety J, Kosson DS, Kiehl KA, Koenigs M (2017) Impulsive-antisocial psychopathic traits linked to increased volume and functional connectivity within prefrontal cortex. Soc Cogn Affect Neurosci 12:1169–1178.</w:t>
      </w:r>
    </w:p>
    <w:p w14:paraId="50EA5AE6" w14:textId="77777777" w:rsidR="000A2810" w:rsidRPr="000A2810" w:rsidRDefault="000A2810" w:rsidP="000A2810">
      <w:pPr>
        <w:pStyle w:val="Bibliography"/>
      </w:pPr>
      <w:r w:rsidRPr="000A2810">
        <w:t>Li N, Ma N, Liu Y, He X-S, Sun D-L, Fu X-M, Zhang X, Han S, Zhang D-R (2013) Resting-State Functional Connectivity Predicts Impulsivity in Economic Decision-Making. J Neurosci 33:4886–4895.</w:t>
      </w:r>
    </w:p>
    <w:p w14:paraId="49ADFF1F" w14:textId="77777777" w:rsidR="000A2810" w:rsidRPr="000A2810" w:rsidRDefault="000A2810" w:rsidP="000A2810">
      <w:pPr>
        <w:pStyle w:val="Bibliography"/>
      </w:pPr>
      <w:r w:rsidRPr="000A2810">
        <w:t>Mazur JE (1987) An adjusting procedure for studying delayed reinforcement. In: The effect of delay and of intervening events on reinforcement value, pp 55–73 Quantitative analyses of behavior, Vol. 5. Hillsdale, NJ, US: Lawrence Erlbaum Associates, Inc.</w:t>
      </w:r>
    </w:p>
    <w:p w14:paraId="332132BC" w14:textId="77777777" w:rsidR="000A2810" w:rsidRPr="000A2810" w:rsidRDefault="000A2810" w:rsidP="000A2810">
      <w:pPr>
        <w:pStyle w:val="Bibliography"/>
      </w:pPr>
      <w:r w:rsidRPr="000A2810">
        <w:t>McClure SM, Laibson DI, Loewenstein G, Cohen JD (2004) Separate Neural Systems Value Immediate and Delayed Monetary Rewards. Science 306:503–507.</w:t>
      </w:r>
    </w:p>
    <w:p w14:paraId="1BA43469" w14:textId="77777777" w:rsidR="000A2810" w:rsidRPr="000A2810" w:rsidRDefault="000A2810" w:rsidP="000A2810">
      <w:pPr>
        <w:pStyle w:val="Bibliography"/>
      </w:pPr>
      <w:r w:rsidRPr="000A2810">
        <w:t>Mj W, Wk B (2013) Remember the future II: meta-analyses and functional overlap of working memory and delay discounting. Biol Psychiatry 75:435–448.</w:t>
      </w:r>
    </w:p>
    <w:p w14:paraId="057B5905" w14:textId="77777777" w:rsidR="000A2810" w:rsidRPr="000A2810" w:rsidRDefault="000A2810" w:rsidP="000A2810">
      <w:pPr>
        <w:pStyle w:val="Bibliography"/>
      </w:pPr>
      <w:r w:rsidRPr="000A2810">
        <w:t>Moeller FG, Barratt ES, Dougherty DM, Schmitz JM, Swann AC (2001) Psychiatric aspects of impulsivity. Am J Psychiatry 158:1783–1793.</w:t>
      </w:r>
    </w:p>
    <w:p w14:paraId="6812C31F" w14:textId="77777777" w:rsidR="000A2810" w:rsidRPr="000A2810" w:rsidRDefault="000A2810" w:rsidP="000A2810">
      <w:pPr>
        <w:pStyle w:val="Bibliography"/>
      </w:pPr>
      <w:r w:rsidRPr="000A2810">
        <w:lastRenderedPageBreak/>
        <w:t>O’Brien L, Albert D, Chein J, Steinberg L (2011) Adolescents Prefer More Immediate Rewards When in the Presence of their Peers. Journal of Research on Adolescence 21:747–753.</w:t>
      </w:r>
    </w:p>
    <w:p w14:paraId="32D45FD8" w14:textId="77777777" w:rsidR="000A2810" w:rsidRPr="000A2810" w:rsidRDefault="000A2810" w:rsidP="000A2810">
      <w:pPr>
        <w:pStyle w:val="Bibliography"/>
      </w:pPr>
      <w:r w:rsidRPr="000A2810">
        <w:t>Pehlivanova M, Wolf DH, Sotiras A, Kaczkurkin AN, Moore TM, Ciric R, Cook PA, Garza AG de L, Rosen AFG, Ruparel K, Sharma A, Shinohara RT, Roalf DR, Gur RC, Davatzikos C, Gur RE, Kable JW, Satterthwaite TD (2018) Diminished Cortical Thickness Is Associated with Impulsive Choice in Adolescence. J Neurosci 38:2471–2481.</w:t>
      </w:r>
    </w:p>
    <w:p w14:paraId="186DA44F" w14:textId="77777777" w:rsidR="000A2810" w:rsidRPr="000A2810" w:rsidRDefault="000A2810" w:rsidP="000A2810">
      <w:pPr>
        <w:pStyle w:val="Bibliography"/>
      </w:pPr>
      <w:r w:rsidRPr="000A2810">
        <w:t>Raichle ME, MacLeod AM, Snyder AZ, Powers WJ, Gusnard DA, Shulman GL (2001) A default mode of brain function. PNAS 98:676–682.</w:t>
      </w:r>
    </w:p>
    <w:p w14:paraId="41451F13" w14:textId="77777777" w:rsidR="000A2810" w:rsidRPr="000A2810" w:rsidRDefault="000A2810" w:rsidP="000A2810">
      <w:pPr>
        <w:pStyle w:val="Bibliography"/>
      </w:pPr>
      <w:r w:rsidRPr="000A2810">
        <w:t>Romer D, Reyna VF, Satterthwaite TD (2017) Beyond stereotypes of adolescent risk taking: Placing the adolescent brain in developmental context. Developmental Cognitive Neuroscience 27:19–34.</w:t>
      </w:r>
    </w:p>
    <w:p w14:paraId="13C5F478" w14:textId="77777777" w:rsidR="000A2810" w:rsidRPr="000A2810" w:rsidRDefault="000A2810" w:rsidP="000A2810">
      <w:pPr>
        <w:pStyle w:val="Bibliography"/>
      </w:pPr>
      <w:r w:rsidRPr="000A2810">
        <w:t>Rudorf S, Hare TA (2014) Interactions between Dorsolateral and Ventromedial Prefrontal Cortex Underlie Context-Dependent Stimulus Valuation in Goal-Directed Choice. J Neurosci 34:15988–15996.</w:t>
      </w:r>
    </w:p>
    <w:p w14:paraId="2C406DE5" w14:textId="77777777" w:rsidR="000A2810" w:rsidRPr="000A2810" w:rsidRDefault="000A2810" w:rsidP="000A2810">
      <w:pPr>
        <w:pStyle w:val="Bibliography"/>
      </w:pPr>
      <w:r w:rsidRPr="000A2810">
        <w:t>Ruff CC, Fehr E (2014) The neurobiology of rewards and values in social decision making. Nature Reviews Neuroscience 15:549–562.</w:t>
      </w:r>
    </w:p>
    <w:p w14:paraId="3EC4BCEA" w14:textId="77777777" w:rsidR="000A2810" w:rsidRPr="000A2810" w:rsidRDefault="000A2810" w:rsidP="000A2810">
      <w:pPr>
        <w:pStyle w:val="Bibliography"/>
      </w:pPr>
      <w:r w:rsidRPr="000A2810">
        <w:t>Sadaghiani S, D’Esposito M (2015) Functional Characterization of the Cingulo-Opercular Network in the Maintenance of Tonic Alertness. Cereb Cortex 25:2763–2773.</w:t>
      </w:r>
    </w:p>
    <w:p w14:paraId="1C9024DE" w14:textId="77777777" w:rsidR="000A2810" w:rsidRPr="000A2810" w:rsidRDefault="000A2810" w:rsidP="000A2810">
      <w:pPr>
        <w:pStyle w:val="Bibliography"/>
      </w:pPr>
      <w:r w:rsidRPr="000A2810">
        <w:t>Satterthwaite TD, Connolly JJ, Ruparel K, Calkins ME, Jackson C, Elliott MA, Roalf DR, Hopson R, Prabhakaran K, Behr M, Qiu H, Mentch FD, Chiavacci R, Sleiman PMA, Gur RC, Hakonarson H, Gur RE (2016) The Philadelphia Neurodevelopmental Cohort: A publicly available resource for the study of normal and abnormal brain development in youth. NeuroImage 124:1115–1119.</w:t>
      </w:r>
    </w:p>
    <w:p w14:paraId="60E3138A" w14:textId="77777777" w:rsidR="000A2810" w:rsidRPr="000A2810" w:rsidRDefault="000A2810" w:rsidP="000A2810">
      <w:pPr>
        <w:pStyle w:val="Bibliography"/>
      </w:pPr>
      <w:r w:rsidRPr="000A2810">
        <w:t>Satterthwaite TD, Elliott MA, Gerraty RT, Ruparel K, Loughead J, Calkins ME, Eickhoff SB, Hakonarson H, Gur RC, Gur RE, Wolf DH (2013) An improved framework for confound regression and filtering for control of motion artifact in the preprocessing of resting-state functional connectivity data. NeuroImage 64:240–256.</w:t>
      </w:r>
    </w:p>
    <w:p w14:paraId="02718C7F" w14:textId="77777777" w:rsidR="000A2810" w:rsidRPr="000A2810" w:rsidRDefault="000A2810" w:rsidP="000A2810">
      <w:pPr>
        <w:pStyle w:val="Bibliography"/>
      </w:pPr>
      <w:r w:rsidRPr="000A2810">
        <w:t>Satterthwaite TD, Elliott MA, Ruparel K, Loughead J, Prabhakaran K, Calkins ME, Hopson R, Jackson C, Keefe J, Riley M, Mentch FD, Sleiman P, Verma R, Davatzikos C, Hakonarson H, Gur RC, Gur RE (2014) Neuroimaging of the Philadelphia Neurodevelopmental Cohort. NeuroImage 86:544–553.</w:t>
      </w:r>
    </w:p>
    <w:p w14:paraId="5927A52C" w14:textId="77777777" w:rsidR="000A2810" w:rsidRPr="000A2810" w:rsidRDefault="000A2810" w:rsidP="000A2810">
      <w:pPr>
        <w:pStyle w:val="Bibliography"/>
      </w:pPr>
      <w:r w:rsidRPr="000A2810">
        <w:t>Satterthwaite TD, Vandekar SN, Wolf DH, Bassett DS, Ruparel K, Shehzad Z, Craddock RC, Shinohara RT, Moore TM, Gennatas ED, Jackson C, Roalf DR, Milham MP, Calkins ME, Hakonarson H, Gur RC, Gur RE (2015) Connectome-wide network analysis of youth with Psychosis-Spectrum symptoms. Molecular Psychiatry 20:1508–1515.</w:t>
      </w:r>
    </w:p>
    <w:p w14:paraId="60F87C4D" w14:textId="77777777" w:rsidR="000A2810" w:rsidRPr="000A2810" w:rsidRDefault="000A2810" w:rsidP="000A2810">
      <w:pPr>
        <w:pStyle w:val="Bibliography"/>
      </w:pPr>
      <w:r w:rsidRPr="000A2810">
        <w:t>Schilling C et al. (2013) Cortical thickness of superior frontal cortex predicts impulsiveness and perceptual reasoning in adolescence. Mol Psychiatry 18:624–630.</w:t>
      </w:r>
    </w:p>
    <w:p w14:paraId="37C5755B" w14:textId="77777777" w:rsidR="000A2810" w:rsidRPr="000A2810" w:rsidRDefault="000A2810" w:rsidP="000A2810">
      <w:pPr>
        <w:pStyle w:val="Bibliography"/>
      </w:pPr>
      <w:r w:rsidRPr="000A2810">
        <w:lastRenderedPageBreak/>
        <w:t>Schilling C, Kühn S, Romanowski A, Schubert F, Kathmann N, Gallinat J (2012) Cortical thickness correlates with impulsiveness in healthy adults. NeuroImage 59:824–830.</w:t>
      </w:r>
    </w:p>
    <w:p w14:paraId="2D3406AA" w14:textId="77777777" w:rsidR="000A2810" w:rsidRPr="000A2810" w:rsidRDefault="000A2810" w:rsidP="000A2810">
      <w:pPr>
        <w:pStyle w:val="Bibliography"/>
      </w:pPr>
      <w:r w:rsidRPr="000A2810">
        <w:t>Senecal N, Wang T, Thompson E, Kable JW (2012) Normative arguments from experts and peers reduce delay discounting. Judgm Decis Mak 7:568–589.</w:t>
      </w:r>
    </w:p>
    <w:p w14:paraId="3FF08319" w14:textId="77777777" w:rsidR="000A2810" w:rsidRPr="000A2810" w:rsidRDefault="000A2810" w:rsidP="000A2810">
      <w:pPr>
        <w:pStyle w:val="Bibliography"/>
      </w:pPr>
      <w:r w:rsidRPr="000A2810">
        <w:t>Shannon BJ, Raichle ME, Snyder AZ, Fair DA, Mills KL, Zhang D, Bache K, Calhoun VD, Nigg JT, Nagel BJ, Stevens AA, Kiehl KA (2011) Premotor functional connectivity predicts impulsivity in juvenile offenders. PNAS 108:11241–11245.</w:t>
      </w:r>
    </w:p>
    <w:p w14:paraId="08E219AC" w14:textId="77777777" w:rsidR="000A2810" w:rsidRPr="000A2810" w:rsidRDefault="000A2810" w:rsidP="000A2810">
      <w:pPr>
        <w:pStyle w:val="Bibliography"/>
      </w:pPr>
      <w:r w:rsidRPr="000A2810">
        <w:t>Sharma A, Wolf DH, Ciric R, Kable JW, Moore TM, Vandekar SN, Katchmar N, Daldal A, Ruparel K, Davatzikos C, Elliott MA, Calkins ME, Shinohara RT, Bassett DS, Satterthwaite TD (2017) Common Dimensional Reward Deficits Across Mood and Psychotic Disorders: A Connectome-Wide Association Study. AJP 174:657–666.</w:t>
      </w:r>
    </w:p>
    <w:p w14:paraId="64FF88D0" w14:textId="77777777" w:rsidR="000A2810" w:rsidRPr="000A2810" w:rsidRDefault="000A2810" w:rsidP="000A2810">
      <w:pPr>
        <w:pStyle w:val="Bibliography"/>
      </w:pPr>
      <w:r w:rsidRPr="000A2810">
        <w:t>Sheffield JM, Repovs G, Harms MP, Carter CS, Gold JM, MacDonald AW, Ragland JD, Silverstein SM, Godwin D, Barch DM (2015) Fronto-parietal and cingulo-opercular network integrity and cognition in health and schizophrenia. Neuropsychologia 73:82–93.</w:t>
      </w:r>
    </w:p>
    <w:p w14:paraId="3A308FA5" w14:textId="77777777" w:rsidR="000A2810" w:rsidRPr="000A2810" w:rsidRDefault="000A2810" w:rsidP="000A2810">
      <w:pPr>
        <w:pStyle w:val="Bibliography"/>
      </w:pPr>
      <w:r w:rsidRPr="000A2810">
        <w:t>Shehzad Z, Kelly C, Reiss PT, Cameron Craddock R, Emerson JW, McMahon K, Copland DA, Castellanos FX, Milham MP (2014) A multivariate distance-based analytic framework for connectome-wide association studies. Neuroimage 93 Pt 1:74–94.</w:t>
      </w:r>
    </w:p>
    <w:p w14:paraId="74037EFC" w14:textId="77777777" w:rsidR="000A2810" w:rsidRPr="000A2810" w:rsidRDefault="000A2810" w:rsidP="000A2810">
      <w:pPr>
        <w:pStyle w:val="Bibliography"/>
      </w:pPr>
      <w:r w:rsidRPr="000A2810">
        <w:t>Soutschek A, Moisa M, Ruff CC, Tobler PN (2020) The right temporoparietal junction enables delay of gratification by allowing decision makers to focus on future events. PLOS Biology 18:e3000800.</w:t>
      </w:r>
    </w:p>
    <w:p w14:paraId="452B85C7" w14:textId="77777777" w:rsidR="000A2810" w:rsidRPr="000A2810" w:rsidRDefault="000A2810" w:rsidP="000A2810">
      <w:pPr>
        <w:pStyle w:val="Bibliography"/>
      </w:pPr>
      <w:r w:rsidRPr="000A2810">
        <w:t>Strombach T, Weber B, Hangebrauk Z, Kenning P, Karipidis II, Tobler PN, Kalenscher T (2015) Social discounting involves modulation of neural value signals by temporoparietal junction. PNAS 112:1619–1624.</w:t>
      </w:r>
    </w:p>
    <w:p w14:paraId="31B8036D" w14:textId="77777777" w:rsidR="000A2810" w:rsidRPr="000A2810" w:rsidRDefault="000A2810" w:rsidP="000A2810">
      <w:pPr>
        <w:pStyle w:val="Bibliography"/>
      </w:pPr>
      <w:r w:rsidRPr="000A2810">
        <w:t>Tustison NJ, Avants BB, Cook PA, Zheng Y, Egan A, Yushkevich PA, Gee JC (2010) N4ITK: improved N3 bias correction. IEEE Trans Med Imaging 29:1310–1320.</w:t>
      </w:r>
    </w:p>
    <w:p w14:paraId="7B684828" w14:textId="77777777" w:rsidR="000A2810" w:rsidRPr="000A2810" w:rsidRDefault="000A2810" w:rsidP="000A2810">
      <w:pPr>
        <w:pStyle w:val="Bibliography"/>
      </w:pPr>
      <w:r w:rsidRPr="000A2810">
        <w:t>Tustison NJ, Cook PA, Klein A, Song G, Das SR, Duda JT, Kandel BM, van Strien N, Stone JR, Gee JC, Avants BB (2014) Large-scale evaluation of ANTs and FreeSurfer cortical thickness measurements. Neuroimage 99:166–179.</w:t>
      </w:r>
    </w:p>
    <w:p w14:paraId="6AA52562" w14:textId="77777777" w:rsidR="000A2810" w:rsidRPr="000A2810" w:rsidRDefault="000A2810" w:rsidP="000A2810">
      <w:pPr>
        <w:pStyle w:val="Bibliography"/>
      </w:pPr>
      <w:r w:rsidRPr="000A2810">
        <w:t>Vatansever D, Menon DK, Stamatakis EA (2017) Default mode contributions to automated information processing. PNAS 114:12821–12826.</w:t>
      </w:r>
    </w:p>
    <w:p w14:paraId="5C980E5F" w14:textId="77777777" w:rsidR="000A2810" w:rsidRPr="000A2810" w:rsidRDefault="000A2810" w:rsidP="000A2810">
      <w:pPr>
        <w:pStyle w:val="Bibliography"/>
      </w:pPr>
      <w:r w:rsidRPr="000A2810">
        <w:t>Wang Q, Chen C, Cai Y, Li S, Zhao X, Zheng L, Zhang H, Liu J, Chen C, Xue G (2016) Dissociated neural substrates underlying impulsive choice and impulsive action. NeuroImage 134:540–549.</w:t>
      </w:r>
    </w:p>
    <w:p w14:paraId="506C3052" w14:textId="77777777" w:rsidR="000A2810" w:rsidRPr="000A2810" w:rsidRDefault="000A2810" w:rsidP="000A2810">
      <w:pPr>
        <w:pStyle w:val="Bibliography"/>
      </w:pPr>
      <w:r w:rsidRPr="000A2810">
        <w:t>Woolrich MW, Behrens TEJ, Beckmann CF, Jenkinson M, Smith SM (2004) Multilevel linear modelling for FMRI group analysis using Bayesian inference. NeuroImage 21:1732–1747.</w:t>
      </w:r>
    </w:p>
    <w:p w14:paraId="6186A383" w14:textId="77777777" w:rsidR="000A2810" w:rsidRPr="000A2810" w:rsidRDefault="000A2810" w:rsidP="000A2810">
      <w:pPr>
        <w:pStyle w:val="Bibliography"/>
      </w:pPr>
      <w:r w:rsidRPr="000A2810">
        <w:lastRenderedPageBreak/>
        <w:t>Xu T, Chen Z, Feng T (2019) The preference for future outcomes correlates with the temporal variability of functional connectivity among brain regions. Behavioural Brain Research 375:112111.</w:t>
      </w:r>
    </w:p>
    <w:p w14:paraId="0140FE47" w14:textId="48096A3A" w:rsidR="007F0B72" w:rsidRPr="00476B34" w:rsidRDefault="000A2810" w:rsidP="00822DB8">
      <w:pPr>
        <w:jc w:val="both"/>
        <w:rPr>
          <w:color w:val="000000" w:themeColor="text1"/>
        </w:rPr>
      </w:pPr>
      <w:r>
        <w:fldChar w:fldCharType="end"/>
      </w:r>
    </w:p>
    <w:sectPr w:rsidR="007F0B72" w:rsidRPr="00476B34" w:rsidSect="009837F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atterthwaite, Theodore" w:date="2021-03-10T09:44:00Z" w:initials="ST">
    <w:p w14:paraId="3DC286A7" w14:textId="77777777" w:rsidR="005A543E" w:rsidRDefault="005A543E">
      <w:pPr>
        <w:pStyle w:val="CommentText"/>
      </w:pPr>
      <w:r>
        <w:rPr>
          <w:rStyle w:val="CommentReference"/>
        </w:rPr>
        <w:annotationRef/>
      </w:r>
      <w:r>
        <w:t>Would format title page according to JNeurosci specifications, check author names /initials, and add affiliations</w:t>
      </w:r>
    </w:p>
    <w:p w14:paraId="2AEBACFD" w14:textId="77777777" w:rsidR="005A543E" w:rsidRDefault="005A543E">
      <w:pPr>
        <w:pStyle w:val="CommentText"/>
      </w:pPr>
    </w:p>
    <w:p w14:paraId="06EF2454" w14:textId="77777777" w:rsidR="005A543E" w:rsidRDefault="005A543E">
      <w:pPr>
        <w:pStyle w:val="CommentText"/>
      </w:pPr>
    </w:p>
    <w:p w14:paraId="7006D876" w14:textId="24EAFCE9" w:rsidR="005A543E" w:rsidRDefault="005A543E">
      <w:pPr>
        <w:pStyle w:val="CommentText"/>
      </w:pPr>
      <w:r>
        <w:t>Need to also include other main PNC investigators: Ruben, Raquel, Monica, David Roalf</w:t>
      </w:r>
    </w:p>
    <w:p w14:paraId="2DD011AB" w14:textId="65F5385B" w:rsidR="005A543E" w:rsidRDefault="005A543E">
      <w:pPr>
        <w:pStyle w:val="CommentText"/>
      </w:pPr>
    </w:p>
    <w:p w14:paraId="0B7FE05D" w14:textId="61F47DAA" w:rsidR="005A543E" w:rsidRDefault="005A543E">
      <w:pPr>
        <w:pStyle w:val="CommentText"/>
      </w:pPr>
      <w:r>
        <w:t>Would have author order as is for first 4 authors, then alphabetical for middle authors, with Joe Kable second to last before me</w:t>
      </w:r>
    </w:p>
    <w:p w14:paraId="457CB5B3" w14:textId="5C536F4A" w:rsidR="005A543E" w:rsidRDefault="005A543E">
      <w:pPr>
        <w:pStyle w:val="CommentText"/>
      </w:pPr>
    </w:p>
    <w:p w14:paraId="07E14CDE" w14:textId="77777777" w:rsidR="005A543E" w:rsidRDefault="005A543E">
      <w:pPr>
        <w:pStyle w:val="CommentText"/>
      </w:pPr>
    </w:p>
    <w:p w14:paraId="343B70E9" w14:textId="51AB25A5" w:rsidR="005A543E" w:rsidRDefault="005A543E">
      <w:pPr>
        <w:pStyle w:val="CommentText"/>
      </w:pPr>
    </w:p>
  </w:comment>
  <w:comment w:id="7" w:author="Kahini Mehta" w:date="2022-04-28T11:53:00Z" w:initials="KM">
    <w:p w14:paraId="03572779" w14:textId="5C13FCDC" w:rsidR="00F71B42" w:rsidRDefault="00F71B42">
      <w:pPr>
        <w:pStyle w:val="CommentText"/>
      </w:pPr>
      <w:r>
        <w:rPr>
          <w:rStyle w:val="CommentReference"/>
        </w:rPr>
        <w:annotationRef/>
      </w:r>
      <w:r>
        <w:t>Bailey et al + other papers (see below)</w:t>
      </w:r>
    </w:p>
  </w:comment>
  <w:comment w:id="8" w:author="Kahini Mehta" w:date="2022-04-27T11:30:00Z" w:initials="KM">
    <w:p w14:paraId="74E9E2BC" w14:textId="77777777" w:rsidR="004A1D99" w:rsidRDefault="004A1D99">
      <w:pPr>
        <w:pStyle w:val="CommentText"/>
      </w:pPr>
      <w:r>
        <w:rPr>
          <w:rStyle w:val="CommentReference"/>
        </w:rPr>
        <w:annotationRef/>
      </w:r>
      <w:r>
        <w:t>But this didn’t last after sensitivity analysis</w:t>
      </w:r>
    </w:p>
    <w:p w14:paraId="3CD9DD39" w14:textId="1EC489DF" w:rsidR="004A1D99" w:rsidRDefault="004A1D99">
      <w:pPr>
        <w:pStyle w:val="CommentText"/>
      </w:pPr>
    </w:p>
  </w:comment>
  <w:comment w:id="12" w:author="Kahini Mehta" w:date="2022-04-27T11:30:00Z" w:initials="KM">
    <w:p w14:paraId="0B85504C" w14:textId="05CA65C8" w:rsidR="004A1D99" w:rsidRDefault="004A1D99">
      <w:pPr>
        <w:pStyle w:val="CommentText"/>
      </w:pPr>
      <w:r>
        <w:rPr>
          <w:rStyle w:val="CommentReference"/>
        </w:rPr>
        <w:annotationRef/>
      </w:r>
      <w:r>
        <w:t>dmPFC</w:t>
      </w:r>
    </w:p>
  </w:comment>
  <w:comment w:id="14" w:author="Kahini Mehta" w:date="2022-04-27T11:31:00Z" w:initials="KM">
    <w:p w14:paraId="11D41D4F" w14:textId="279FC826" w:rsidR="004A1D99" w:rsidRDefault="004A1D99">
      <w:pPr>
        <w:pStyle w:val="CommentText"/>
      </w:pPr>
      <w:r>
        <w:rPr>
          <w:rStyle w:val="CommentReference"/>
        </w:rPr>
        <w:annotationRef/>
      </w:r>
      <w:r>
        <w:t>dmPFC</w:t>
      </w:r>
      <w:r w:rsidR="00F71B42">
        <w:t xml:space="preserve"> – was this changed? </w:t>
      </w:r>
    </w:p>
    <w:p w14:paraId="37A49A3A" w14:textId="23125859" w:rsidR="004A1D99" w:rsidRDefault="004A1D99">
      <w:pPr>
        <w:pStyle w:val="CommentText"/>
      </w:pPr>
    </w:p>
  </w:comment>
  <w:comment w:id="15" w:author="Kahini Mehta" w:date="2022-04-28T12:10:00Z" w:initials="KM">
    <w:p w14:paraId="7E1004FF" w14:textId="28594985" w:rsidR="00F71B42" w:rsidRDefault="00F71B42">
      <w:pPr>
        <w:pStyle w:val="CommentText"/>
      </w:pPr>
      <w:r>
        <w:rPr>
          <w:rStyle w:val="CommentReference"/>
        </w:rPr>
        <w:annotationRef/>
      </w:r>
      <w:r>
        <w:t>Delay discounting?</w:t>
      </w:r>
    </w:p>
  </w:comment>
  <w:comment w:id="17" w:author="Kahini Mehta" w:date="2022-04-28T12:10:00Z" w:initials="KM">
    <w:p w14:paraId="511C5194" w14:textId="17AAD0E1" w:rsidR="00F71B42" w:rsidRDefault="00F71B42">
      <w:pPr>
        <w:pStyle w:val="CommentText"/>
      </w:pPr>
      <w:r>
        <w:rPr>
          <w:rStyle w:val="CommentReference"/>
        </w:rPr>
        <w:annotationRef/>
      </w:r>
      <w:r>
        <w:t>But there are questions about how impulsivity can be measured by delay discounting, eg: Bailey, et al., Stein et al, Steinberg et al, Isen et al</w:t>
      </w:r>
    </w:p>
  </w:comment>
  <w:comment w:id="21" w:author="Satterthwaite, Theodore" w:date="2021-03-10T10:00:00Z" w:initials="ST">
    <w:p w14:paraId="489D1B37" w14:textId="613195AD" w:rsidR="005A543E" w:rsidRDefault="005A543E">
      <w:pPr>
        <w:pStyle w:val="CommentText"/>
      </w:pPr>
      <w:r>
        <w:rPr>
          <w:rStyle w:val="CommentReference"/>
        </w:rPr>
        <w:annotationRef/>
      </w:r>
      <w:r>
        <w:t>Cite bartra meta analysis and other meta analyses you can find.</w:t>
      </w:r>
    </w:p>
  </w:comment>
  <w:comment w:id="18" w:author="Kahini Mehta" w:date="2022-04-28T12:44:00Z" w:initials="KM">
    <w:p w14:paraId="37E2BDB7" w14:textId="65F49D8B" w:rsidR="00F71B42" w:rsidRDefault="00F71B42">
      <w:pPr>
        <w:pStyle w:val="CommentText"/>
      </w:pPr>
      <w:r>
        <w:rPr>
          <w:rStyle w:val="CommentReference"/>
        </w:rPr>
        <w:annotationRef/>
      </w:r>
      <w:r>
        <w:t>Amlung et al is specifically about delay discounting</w:t>
      </w:r>
    </w:p>
  </w:comment>
  <w:comment w:id="25" w:author="Kahini Mehta" w:date="2022-04-28T12:21:00Z" w:initials="KM">
    <w:p w14:paraId="6CEEACCF" w14:textId="5A0356E9" w:rsidR="00F71B42" w:rsidRDefault="00F71B42">
      <w:pPr>
        <w:pStyle w:val="CommentText"/>
      </w:pPr>
      <w:r>
        <w:rPr>
          <w:rStyle w:val="CommentReference"/>
        </w:rPr>
        <w:annotationRef/>
      </w:r>
      <w:r>
        <w:t xml:space="preserve">&amp; is related to various issues: Dougherty et al, </w:t>
      </w:r>
      <w:hyperlink r:id="rId1" w:history="1">
        <w:r w:rsidRPr="006027FE">
          <w:rPr>
            <w:rStyle w:val="Hyperlink"/>
          </w:rPr>
          <w:t>https://www.sciencedirect.com/science/article/pii/S0376871616000351?casa_token=4Yb0VYHUI8gAAAAA:eFo3Dm2l4oV5V3pE03e0cl0Y5nmj2LJFxGKAkW-5UiOp0pJrk1MW5l5GXUj5luIzChCueLMYgA</w:t>
        </w:r>
      </w:hyperlink>
      <w:r>
        <w:t xml:space="preserve">, </w:t>
      </w:r>
      <w:r w:rsidRPr="00F71B42">
        <w:t>https://link.springer.com/article/10.1007/s40614-019-00218-x</w:t>
      </w:r>
      <w:r>
        <w:t>...</w:t>
      </w:r>
      <w:r>
        <w:br/>
      </w:r>
      <w:r>
        <w:br/>
        <w:t xml:space="preserve">Also heritable: </w:t>
      </w:r>
      <w:r w:rsidRPr="00F71B42">
        <w:t>https://www.sciencedirect.com/science/article/pii/S0006322314008282?casa_token=mIbEQvzljHAAAAAA:TxWyC4dSCDpzNujM2VSGI1hNMGI6SRQiyyXLcNQrlliGtD9IeRkpVfDWa4Xz9kC2YBug9AuGQw</w:t>
      </w:r>
    </w:p>
  </w:comment>
  <w:comment w:id="26" w:author="Kahini Mehta" w:date="2022-04-28T12:34:00Z" w:initials="KM">
    <w:p w14:paraId="210ACA32" w14:textId="3BC2FB6F" w:rsidR="00F71B42" w:rsidRDefault="00F71B42" w:rsidP="00F71B42">
      <w:pPr>
        <w:pStyle w:val="CommentText"/>
      </w:pPr>
      <w:r>
        <w:rPr>
          <w:rStyle w:val="CommentReference"/>
        </w:rPr>
        <w:annotationRef/>
      </w:r>
      <w:r>
        <w:t>As well as the multiple issues with delay discounting – and a lack of understanding of what exactly the neural mechanisms are (Bailey, Stein et al), most studies don’t have a sample diverse, a lot use only college age students, etc.</w:t>
      </w:r>
    </w:p>
  </w:comment>
  <w:comment w:id="88" w:author="Microsoft Office User" w:date="2021-04-01T08:07:00Z" w:initials="MOU">
    <w:p w14:paraId="20F42FDA" w14:textId="385D5E88" w:rsidR="005A543E" w:rsidRDefault="005A543E">
      <w:pPr>
        <w:pStyle w:val="CommentText"/>
      </w:pPr>
      <w:r>
        <w:rPr>
          <w:rStyle w:val="CommentReference"/>
        </w:rPr>
        <w:annotationRef/>
      </w:r>
      <w:r>
        <w:t>Is this salience? Somatomotor? Not clear</w:t>
      </w:r>
    </w:p>
  </w:comment>
  <w:comment w:id="154" w:author="Satterthwaite, Theodore" w:date="2021-03-10T10:25:00Z" w:initials="ST">
    <w:p w14:paraId="26D9086B" w14:textId="27B63791" w:rsidR="005A543E" w:rsidRDefault="005A543E">
      <w:pPr>
        <w:pStyle w:val="CommentText"/>
      </w:pPr>
      <w:r>
        <w:rPr>
          <w:rStyle w:val="CommentReference"/>
        </w:rPr>
        <w:annotationRef/>
      </w:r>
      <w:r>
        <w:t xml:space="preserve">Something is off here.  The </w:t>
      </w:r>
      <w:r w:rsidR="00A42A41">
        <w:t>DMPFC</w:t>
      </w:r>
      <w:r>
        <w:t xml:space="preserve"> cluster looks really wacky on the surface progjection.</w:t>
      </w:r>
    </w:p>
  </w:comment>
  <w:comment w:id="157" w:author="Satterthwaite, Theodore" w:date="2021-03-10T10:26:00Z" w:initials="ST">
    <w:p w14:paraId="519C49E6" w14:textId="41AC7AD1" w:rsidR="005A543E" w:rsidRDefault="005A543E">
      <w:pPr>
        <w:pStyle w:val="CommentText"/>
      </w:pPr>
      <w:r>
        <w:rPr>
          <w:rStyle w:val="CommentReference"/>
        </w:rPr>
        <w:annotationRef/>
      </w:r>
      <w:r>
        <w:t>These are both red?</w:t>
      </w:r>
    </w:p>
  </w:comment>
  <w:comment w:id="159" w:author="Kahini Mehta" w:date="2022-05-03T13:06:00Z" w:initials="KM">
    <w:p w14:paraId="1BEC4FA7" w14:textId="77777777" w:rsidR="00C31FFB" w:rsidRDefault="00C31FFB">
      <w:pPr>
        <w:pStyle w:val="CommentText"/>
      </w:pPr>
      <w:r>
        <w:rPr>
          <w:rStyle w:val="CommentReference"/>
        </w:rPr>
        <w:annotationRef/>
      </w:r>
      <w:r>
        <w:t xml:space="preserve">Doesn’t seem as strongly connected? </w:t>
      </w:r>
    </w:p>
    <w:p w14:paraId="2E064392" w14:textId="14C67111" w:rsidR="00C31FFB" w:rsidRDefault="00C31FFB">
      <w:pPr>
        <w:pStyle w:val="CommentText"/>
      </w:pPr>
    </w:p>
  </w:comment>
  <w:comment w:id="168" w:author="Kahini Mehta" w:date="2022-05-03T13:45:00Z" w:initials="KM">
    <w:p w14:paraId="68912C90" w14:textId="24677C70" w:rsidR="0095177A" w:rsidRDefault="0095177A">
      <w:pPr>
        <w:pStyle w:val="CommentText"/>
      </w:pPr>
      <w:r>
        <w:rPr>
          <w:rStyle w:val="CommentReference"/>
        </w:rPr>
        <w:annotationRef/>
      </w:r>
    </w:p>
  </w:comment>
  <w:comment w:id="186" w:author="Satterthwaite, Theodore" w:date="2021-03-10T11:29:00Z" w:initials="ST">
    <w:p w14:paraId="3AF5C5BE" w14:textId="205F375B" w:rsidR="005A543E" w:rsidRDefault="005A543E">
      <w:pPr>
        <w:pStyle w:val="CommentText"/>
      </w:pPr>
      <w:r>
        <w:rPr>
          <w:rStyle w:val="CommentReference"/>
        </w:rPr>
        <w:annotationRef/>
      </w:r>
      <w:r>
        <w:t xml:space="preserve">Why both fdr and cluter here? </w:t>
      </w:r>
    </w:p>
  </w:comment>
  <w:comment w:id="188" w:author="Kahini Mehta" w:date="2022-05-03T13:34:00Z" w:initials="KM">
    <w:p w14:paraId="6006C213" w14:textId="77777777" w:rsidR="00E2542B" w:rsidRDefault="00E2542B">
      <w:pPr>
        <w:pStyle w:val="CommentText"/>
      </w:pPr>
      <w:r>
        <w:rPr>
          <w:rStyle w:val="CommentReference"/>
        </w:rPr>
        <w:annotationRef/>
      </w:r>
      <w:r>
        <w:t>Not 100% sure</w:t>
      </w:r>
    </w:p>
    <w:p w14:paraId="399E6155" w14:textId="1D22EDBA" w:rsidR="00E2542B" w:rsidRDefault="00E2542B">
      <w:pPr>
        <w:pStyle w:val="CommentText"/>
      </w:pPr>
    </w:p>
  </w:comment>
  <w:comment w:id="189" w:author="Kahini Mehta" w:date="2022-04-29T12:04:00Z" w:initials="KM">
    <w:p w14:paraId="371C7748" w14:textId="77777777" w:rsidR="00C3425C" w:rsidRDefault="00C3425C">
      <w:pPr>
        <w:pStyle w:val="CommentText"/>
      </w:pPr>
      <w:r>
        <w:rPr>
          <w:rStyle w:val="CommentReference"/>
        </w:rPr>
        <w:annotationRef/>
      </w:r>
      <w:r>
        <w:t>Couldn’t find evidence for this being part of the DMN</w:t>
      </w:r>
    </w:p>
    <w:p w14:paraId="34C8E623" w14:textId="331E93E5" w:rsidR="00C3425C" w:rsidRDefault="00C3425C">
      <w:pPr>
        <w:pStyle w:val="CommentText"/>
      </w:pPr>
    </w:p>
  </w:comment>
  <w:comment w:id="191" w:author="Satterthwaite, Theodore" w:date="2021-03-10T11:41:00Z" w:initials="ST">
    <w:p w14:paraId="1CBB2278" w14:textId="413C9AE0" w:rsidR="005A543E" w:rsidRDefault="005A543E">
      <w:pPr>
        <w:pStyle w:val="CommentText"/>
      </w:pPr>
      <w:r>
        <w:rPr>
          <w:rStyle w:val="CommentReference"/>
        </w:rPr>
        <w:annotationRef/>
      </w:r>
      <w:r>
        <w:t>I felt this section was too long and didn’t need the figs; reduced it to text.  All testing occurs at the MDMR phase so restricted it to that.</w:t>
      </w:r>
    </w:p>
  </w:comment>
  <w:comment w:id="207" w:author="Microsoft Office User" w:date="2021-04-01T10:11:00Z" w:initials="MOU">
    <w:p w14:paraId="3DC09064" w14:textId="0227100F" w:rsidR="005A543E" w:rsidRDefault="005A543E">
      <w:pPr>
        <w:pStyle w:val="CommentText"/>
      </w:pPr>
      <w:r>
        <w:rPr>
          <w:rStyle w:val="CommentReference"/>
        </w:rPr>
        <w:annotationRef/>
      </w:r>
      <w:r>
        <w:t xml:space="preserve">Maybe “increased functional connectivity of the </w:t>
      </w:r>
      <w:r w:rsidR="00A42A41">
        <w:t>DMPFC</w:t>
      </w:r>
      <w:r>
        <w:t xml:space="preserve"> with other DMN regions and reduced functional connectivity between the </w:t>
      </w:r>
      <w:r w:rsidR="00A42A41">
        <w:t>DMPFC</w:t>
      </w:r>
      <w:r>
        <w:t xml:space="preserve"> and DAN and COP regions” would be a more concise way to phrase this?</w:t>
      </w:r>
    </w:p>
  </w:comment>
  <w:comment w:id="208" w:author="Bart Larsen" w:date="2021-04-19T16:38:00Z" w:initials="MOU">
    <w:p w14:paraId="3AD5074C" w14:textId="05AC47D6" w:rsidR="00FD0745" w:rsidRDefault="00FD0745">
      <w:pPr>
        <w:pStyle w:val="CommentText"/>
      </w:pPr>
      <w:r>
        <w:rPr>
          <w:rStyle w:val="CommentReference"/>
        </w:rPr>
        <w:annotationRef/>
      </w:r>
      <w:r>
        <w:t>I think it is clear as is</w:t>
      </w:r>
    </w:p>
  </w:comment>
  <w:comment w:id="222" w:author="Microsoft Office User" w:date="2021-04-01T10:14:00Z" w:initials="MOU">
    <w:p w14:paraId="5611F246" w14:textId="1F5AFC44" w:rsidR="005A543E" w:rsidRDefault="005A543E">
      <w:pPr>
        <w:pStyle w:val="CommentText"/>
      </w:pPr>
      <w:r>
        <w:rPr>
          <w:rStyle w:val="CommentReference"/>
        </w:rPr>
        <w:annotationRef/>
      </w:r>
      <w:r>
        <w:t>Future outcomes and reward expectations seemed to be about the same thing in this context</w:t>
      </w:r>
    </w:p>
  </w:comment>
  <w:comment w:id="236" w:author="Microsoft Office User" w:date="2021-04-01T10:15:00Z" w:initials="MOU">
    <w:p w14:paraId="69FA4BE1" w14:textId="5355E640" w:rsidR="005A543E" w:rsidRDefault="005A543E">
      <w:pPr>
        <w:pStyle w:val="CommentText"/>
      </w:pPr>
      <w:r>
        <w:rPr>
          <w:rStyle w:val="CommentReference"/>
        </w:rPr>
        <w:annotationRef/>
      </w:r>
      <w:r>
        <w:t>Changed to this because it’s more of an indirect suggestion from the data rather than direct (our data does not directly assess dynamics, etc.). It is a really cool and plausible explanation though.</w:t>
      </w:r>
    </w:p>
  </w:comment>
  <w:comment w:id="237" w:author="Bart Larsen" w:date="2021-04-19T16:43:00Z" w:initials="MOU">
    <w:p w14:paraId="673CAFF8" w14:textId="24975275" w:rsidR="00B30E97" w:rsidRDefault="00B30E97">
      <w:pPr>
        <w:pStyle w:val="CommentText"/>
      </w:pPr>
      <w:r>
        <w:rPr>
          <w:rStyle w:val="CommentReference"/>
        </w:rPr>
        <w:annotationRef/>
      </w:r>
      <w:r>
        <w:t>Not totally clear where this idea is coming from. I like it but it is not clear how this ties to your earlier of TPJ being involved in social processing and mental states. Is there literature you can cite here that shows TPJ is involved in attention or future processing?</w:t>
      </w:r>
    </w:p>
  </w:comment>
  <w:comment w:id="320" w:author="Kahini Mehta" w:date="2022-04-28T15:12:00Z" w:initials="KM">
    <w:p w14:paraId="28CC640E" w14:textId="269E1A85" w:rsidR="00935001" w:rsidRDefault="00935001">
      <w:pPr>
        <w:pStyle w:val="CommentText"/>
      </w:pPr>
      <w:r>
        <w:rPr>
          <w:rStyle w:val="CommentReference"/>
        </w:rPr>
        <w:annotationRef/>
      </w:r>
      <w:r>
        <w:t>Make more clear</w:t>
      </w:r>
    </w:p>
  </w:comment>
  <w:comment w:id="323" w:author="Kahini Mehta" w:date="2022-04-28T15:12:00Z" w:initials="KM">
    <w:p w14:paraId="611BB574" w14:textId="7AEB28D3" w:rsidR="00935001" w:rsidRDefault="00935001">
      <w:pPr>
        <w:pStyle w:val="CommentText"/>
      </w:pPr>
      <w:r>
        <w:rPr>
          <w:rStyle w:val="CommentReference"/>
        </w:rPr>
        <w:annotationRef/>
      </w:r>
      <w:r>
        <w:t>Could be cited above</w:t>
      </w:r>
    </w:p>
  </w:comment>
  <w:comment w:id="343" w:author="Bart Larsen" w:date="2021-04-19T16:53:00Z" w:initials="MOU">
    <w:p w14:paraId="676F225D" w14:textId="553364AC" w:rsidR="00904097" w:rsidRDefault="00904097">
      <w:pPr>
        <w:pStyle w:val="CommentText"/>
      </w:pPr>
      <w:r>
        <w:rPr>
          <w:rStyle w:val="CommentReference"/>
        </w:rPr>
        <w:annotationRef/>
      </w:r>
      <w:r>
        <w:t>It seemed all the point you were making had to do with attention.</w:t>
      </w:r>
    </w:p>
  </w:comment>
  <w:comment w:id="346" w:author="Bart Larsen" w:date="2021-04-19T16:53:00Z" w:initials="MOU">
    <w:p w14:paraId="2FA9F23A" w14:textId="4845DB53" w:rsidR="00904097" w:rsidRDefault="00904097">
      <w:pPr>
        <w:pStyle w:val="CommentText"/>
      </w:pPr>
      <w:r>
        <w:rPr>
          <w:rStyle w:val="CommentReference"/>
        </w:rPr>
        <w:annotationRef/>
      </w:r>
      <w:r>
        <w:t>Do you mean in adolescence but not adulthood? In adolescence as well as adulthood? The development of DAN is important for the development of goal directed attention during adolescence?</w:t>
      </w:r>
    </w:p>
  </w:comment>
  <w:comment w:id="347" w:author="Microsoft Office User" w:date="2021-04-01T10:31:00Z" w:initials="MOU">
    <w:p w14:paraId="5C972DF2" w14:textId="1AFC20E2" w:rsidR="005A543E" w:rsidRPr="008524C9" w:rsidRDefault="005A543E">
      <w:pPr>
        <w:pStyle w:val="CommentText"/>
      </w:pPr>
      <w:r>
        <w:rPr>
          <w:rStyle w:val="CommentReference"/>
        </w:rPr>
        <w:annotationRef/>
      </w:r>
      <w:r>
        <w:t xml:space="preserve">I don’t really follow this: increased connectivity indicates a failure to integrate? I think if you change the first part to “Finally, </w:t>
      </w:r>
      <w:r>
        <w:rPr>
          <w:i/>
        </w:rPr>
        <w:t>decreased</w:t>
      </w:r>
      <w:r>
        <w:t xml:space="preserve"> connectivity between the rTPJ and the DAN during </w:t>
      </w:r>
      <w:r>
        <w:rPr>
          <w:i/>
        </w:rPr>
        <w:t>unsuccessful</w:t>
      </w:r>
      <w:r>
        <w:t xml:space="preserve"> DD could indicate…” so that it matches the impulsive youth description.</w:t>
      </w:r>
    </w:p>
  </w:comment>
  <w:comment w:id="352" w:author="Kahini Mehta" w:date="2022-05-03T11:34:00Z" w:initials="KM">
    <w:p w14:paraId="019F13E6" w14:textId="77777777" w:rsidR="00A67DA9" w:rsidRPr="00A67DA9" w:rsidRDefault="00A67DA9" w:rsidP="00A67DA9">
      <w:r>
        <w:rPr>
          <w:rStyle w:val="CommentReference"/>
        </w:rPr>
        <w:annotationRef/>
      </w:r>
      <w:r>
        <w:t xml:space="preserve">Not sure it’s SMN: </w:t>
      </w:r>
      <w:r w:rsidRPr="00A67DA9">
        <w:rPr>
          <w:rFonts w:ascii="Roboto" w:hAnsi="Roboto"/>
          <w:color w:val="BDC1C6"/>
          <w:shd w:val="clear" w:color="auto" w:fill="202124"/>
        </w:rPr>
        <w:t>The results suggest that the rTPJ is part of </w:t>
      </w:r>
      <w:r w:rsidRPr="00A67DA9">
        <w:rPr>
          <w:rFonts w:ascii="Roboto" w:hAnsi="Roboto"/>
          <w:b/>
          <w:bCs/>
          <w:color w:val="BDC1C6"/>
          <w:shd w:val="clear" w:color="auto" w:fill="202124"/>
        </w:rPr>
        <w:t>both the ventral attention and the ToM network</w:t>
      </w:r>
    </w:p>
    <w:p w14:paraId="6E2B12E0" w14:textId="115AED17" w:rsidR="00A67DA9" w:rsidRDefault="00A67DA9">
      <w:pPr>
        <w:pStyle w:val="CommentText"/>
      </w:pPr>
    </w:p>
  </w:comment>
  <w:comment w:id="353" w:author="Microsoft Office User" w:date="2021-04-01T10:37:00Z" w:initials="MOU">
    <w:p w14:paraId="3C859A2E" w14:textId="069539A8" w:rsidR="005A543E" w:rsidRDefault="005A543E">
      <w:pPr>
        <w:pStyle w:val="CommentText"/>
      </w:pPr>
      <w:r>
        <w:rPr>
          <w:rStyle w:val="CommentReference"/>
        </w:rPr>
        <w:annotationRef/>
      </w:r>
      <w:r>
        <w:t>Kinda like competing more, but it is not my discussion section!</w:t>
      </w:r>
    </w:p>
  </w:comment>
  <w:comment w:id="354" w:author="Bart Larsen" w:date="2021-04-19T16:57:00Z" w:initials="MOU">
    <w:p w14:paraId="2AC3FCA0" w14:textId="1E3ABBD5" w:rsidR="00B040C6" w:rsidRDefault="00B040C6">
      <w:pPr>
        <w:pStyle w:val="CommentText"/>
      </w:pPr>
      <w:r>
        <w:rPr>
          <w:rStyle w:val="CommentReference"/>
        </w:rPr>
        <w:annotationRef/>
      </w:r>
      <w:r>
        <w:t>Also like “competing”</w:t>
      </w:r>
    </w:p>
  </w:comment>
  <w:comment w:id="397" w:author="Kahini Mehta" w:date="2022-05-03T11:49:00Z" w:initials="KM">
    <w:p w14:paraId="6E3CC585" w14:textId="6B9B053A" w:rsidR="0085060A" w:rsidRDefault="0085060A">
      <w:pPr>
        <w:pStyle w:val="CommentText"/>
      </w:pPr>
      <w:r>
        <w:rPr>
          <w:rStyle w:val="CommentReference"/>
        </w:rPr>
        <w:annotationRef/>
      </w:r>
      <w:r>
        <w:t xml:space="preserve">Shouldn’t this be VAN? </w:t>
      </w:r>
    </w:p>
  </w:comment>
  <w:comment w:id="419" w:author="Microsoft Office User" w:date="2021-04-01T10:42:00Z" w:initials="MOU">
    <w:p w14:paraId="310F8083" w14:textId="6EB05D74" w:rsidR="005A543E" w:rsidRDefault="005A543E">
      <w:pPr>
        <w:pStyle w:val="CommentText"/>
      </w:pPr>
      <w:r>
        <w:rPr>
          <w:rStyle w:val="CommentReference"/>
        </w:rPr>
        <w:annotationRef/>
      </w:r>
      <w:r>
        <w:t xml:space="preserve">Right? I think this is what you are going for.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3B70E9" w15:done="0"/>
  <w15:commentEx w15:paraId="03572779" w15:done="0"/>
  <w15:commentEx w15:paraId="3CD9DD39" w15:done="0"/>
  <w15:commentEx w15:paraId="0B85504C" w15:done="0"/>
  <w15:commentEx w15:paraId="37A49A3A" w15:done="0"/>
  <w15:commentEx w15:paraId="7E1004FF" w15:done="0"/>
  <w15:commentEx w15:paraId="511C5194" w15:done="0"/>
  <w15:commentEx w15:paraId="489D1B37" w15:done="0"/>
  <w15:commentEx w15:paraId="37E2BDB7" w15:done="0"/>
  <w15:commentEx w15:paraId="6CEEACCF" w15:done="0"/>
  <w15:commentEx w15:paraId="210ACA32" w15:done="0"/>
  <w15:commentEx w15:paraId="20F42FDA" w15:done="0"/>
  <w15:commentEx w15:paraId="26D9086B" w15:done="0"/>
  <w15:commentEx w15:paraId="519C49E6" w15:done="0"/>
  <w15:commentEx w15:paraId="2E064392" w15:done="0"/>
  <w15:commentEx w15:paraId="68912C90" w15:done="0"/>
  <w15:commentEx w15:paraId="3AF5C5BE" w15:done="0"/>
  <w15:commentEx w15:paraId="399E6155" w15:done="0"/>
  <w15:commentEx w15:paraId="34C8E623" w15:done="0"/>
  <w15:commentEx w15:paraId="1CBB2278" w15:done="0"/>
  <w15:commentEx w15:paraId="3DC09064" w15:done="0"/>
  <w15:commentEx w15:paraId="3AD5074C" w15:paraIdParent="3DC09064" w15:done="0"/>
  <w15:commentEx w15:paraId="5611F246" w15:done="0"/>
  <w15:commentEx w15:paraId="69FA4BE1" w15:done="0"/>
  <w15:commentEx w15:paraId="673CAFF8" w15:done="0"/>
  <w15:commentEx w15:paraId="28CC640E" w15:done="0"/>
  <w15:commentEx w15:paraId="611BB574" w15:done="0"/>
  <w15:commentEx w15:paraId="676F225D" w15:done="0"/>
  <w15:commentEx w15:paraId="2FA9F23A" w15:done="0"/>
  <w15:commentEx w15:paraId="5C972DF2" w15:done="0"/>
  <w15:commentEx w15:paraId="6E2B12E0" w15:done="0"/>
  <w15:commentEx w15:paraId="3C859A2E" w15:done="0"/>
  <w15:commentEx w15:paraId="2AC3FCA0" w15:done="0"/>
  <w15:commentEx w15:paraId="6E3CC585" w15:done="0"/>
  <w15:commentEx w15:paraId="310F80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31362" w16cex:dateUtc="2021-03-10T14:44:00Z"/>
  <w16cex:commentExtensible w16cex:durableId="2614FECE" w16cex:dateUtc="2022-04-28T15:53:00Z"/>
  <w16cex:commentExtensible w16cex:durableId="2613A7D5" w16cex:dateUtc="2022-04-27T15:30:00Z"/>
  <w16cex:commentExtensible w16cex:durableId="2613A7E7" w16cex:dateUtc="2022-04-27T15:30:00Z"/>
  <w16cex:commentExtensible w16cex:durableId="2613A7F5" w16cex:dateUtc="2022-04-27T15:31:00Z"/>
  <w16cex:commentExtensible w16cex:durableId="261502A7" w16cex:dateUtc="2022-04-28T16:10:00Z"/>
  <w16cex:commentExtensible w16cex:durableId="261502B9" w16cex:dateUtc="2022-04-28T16:10:00Z"/>
  <w16cex:commentExtensible w16cex:durableId="23F3172F" w16cex:dateUtc="2021-03-10T15:00:00Z"/>
  <w16cex:commentExtensible w16cex:durableId="26150AA5" w16cex:dateUtc="2022-04-28T16:44:00Z"/>
  <w16cex:commentExtensible w16cex:durableId="26150554" w16cex:dateUtc="2022-04-28T16:21:00Z"/>
  <w16cex:commentExtensible w16cex:durableId="2615085C" w16cex:dateUtc="2022-04-28T16:34:00Z"/>
  <w16cex:commentExtensible w16cex:durableId="240FFDDE" w16cex:dateUtc="2021-04-01T12:07:00Z"/>
  <w16cex:commentExtensible w16cex:durableId="23F31D0D" w16cex:dateUtc="2021-03-10T15:25:00Z"/>
  <w16cex:commentExtensible w16cex:durableId="23F31D57" w16cex:dateUtc="2021-03-10T15:26:00Z"/>
  <w16cex:commentExtensible w16cex:durableId="261BA75E" w16cex:dateUtc="2022-05-03T17:06:00Z"/>
  <w16cex:commentExtensible w16cex:durableId="261BB07F" w16cex:dateUtc="2022-05-03T17:45:00Z"/>
  <w16cex:commentExtensible w16cex:durableId="23F32C1E" w16cex:dateUtc="2021-03-10T16:29:00Z"/>
  <w16cex:commentExtensible w16cex:durableId="261BADF3" w16cex:dateUtc="2022-05-03T17:34:00Z"/>
  <w16cex:commentExtensible w16cex:durableId="261652C0" w16cex:dateUtc="2022-04-29T16:04:00Z"/>
  <w16cex:commentExtensible w16cex:durableId="23F32EE7" w16cex:dateUtc="2021-03-10T16:41:00Z"/>
  <w16cex:commentExtensible w16cex:durableId="24101ABF" w16cex:dateUtc="2021-04-01T14:11:00Z"/>
  <w16cex:commentExtensible w16cex:durableId="24283082" w16cex:dateUtc="2021-04-19T20:38:00Z"/>
  <w16cex:commentExtensible w16cex:durableId="24101B69" w16cex:dateUtc="2021-04-01T14:14:00Z"/>
  <w16cex:commentExtensible w16cex:durableId="24101BBC" w16cex:dateUtc="2021-04-01T14:15:00Z"/>
  <w16cex:commentExtensible w16cex:durableId="2428319E" w16cex:dateUtc="2021-04-19T20:43:00Z"/>
  <w16cex:commentExtensible w16cex:durableId="26152D4B" w16cex:dateUtc="2022-04-28T19:12:00Z"/>
  <w16cex:commentExtensible w16cex:durableId="26152D59" w16cex:dateUtc="2022-04-28T19:12:00Z"/>
  <w16cex:commentExtensible w16cex:durableId="242833F5" w16cex:dateUtc="2021-04-19T20:53:00Z"/>
  <w16cex:commentExtensible w16cex:durableId="24283413" w16cex:dateUtc="2021-04-19T20:53:00Z"/>
  <w16cex:commentExtensible w16cex:durableId="24101F82" w16cex:dateUtc="2021-04-01T14:31:00Z"/>
  <w16cex:commentExtensible w16cex:durableId="261B91BA" w16cex:dateUtc="2022-05-03T15:34:00Z"/>
  <w16cex:commentExtensible w16cex:durableId="241020E0" w16cex:dateUtc="2021-04-01T14:37:00Z"/>
  <w16cex:commentExtensible w16cex:durableId="2428350D" w16cex:dateUtc="2021-04-19T20:57:00Z"/>
  <w16cex:commentExtensible w16cex:durableId="261B9565" w16cex:dateUtc="2022-05-03T15:49:00Z"/>
  <w16cex:commentExtensible w16cex:durableId="2410222E" w16cex:dateUtc="2021-04-01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3B70E9" w16cid:durableId="23F31362"/>
  <w16cid:commentId w16cid:paraId="03572779" w16cid:durableId="2614FECE"/>
  <w16cid:commentId w16cid:paraId="3CD9DD39" w16cid:durableId="2613A7D5"/>
  <w16cid:commentId w16cid:paraId="0B85504C" w16cid:durableId="2613A7E7"/>
  <w16cid:commentId w16cid:paraId="37A49A3A" w16cid:durableId="2613A7F5"/>
  <w16cid:commentId w16cid:paraId="7E1004FF" w16cid:durableId="261502A7"/>
  <w16cid:commentId w16cid:paraId="511C5194" w16cid:durableId="261502B9"/>
  <w16cid:commentId w16cid:paraId="489D1B37" w16cid:durableId="23F3172F"/>
  <w16cid:commentId w16cid:paraId="37E2BDB7" w16cid:durableId="26150AA5"/>
  <w16cid:commentId w16cid:paraId="6CEEACCF" w16cid:durableId="26150554"/>
  <w16cid:commentId w16cid:paraId="210ACA32" w16cid:durableId="2615085C"/>
  <w16cid:commentId w16cid:paraId="20F42FDA" w16cid:durableId="240FFDDE"/>
  <w16cid:commentId w16cid:paraId="26D9086B" w16cid:durableId="23F31D0D"/>
  <w16cid:commentId w16cid:paraId="519C49E6" w16cid:durableId="23F31D57"/>
  <w16cid:commentId w16cid:paraId="2E064392" w16cid:durableId="261BA75E"/>
  <w16cid:commentId w16cid:paraId="68912C90" w16cid:durableId="261BB07F"/>
  <w16cid:commentId w16cid:paraId="3AF5C5BE" w16cid:durableId="23F32C1E"/>
  <w16cid:commentId w16cid:paraId="399E6155" w16cid:durableId="261BADF3"/>
  <w16cid:commentId w16cid:paraId="34C8E623" w16cid:durableId="261652C0"/>
  <w16cid:commentId w16cid:paraId="1CBB2278" w16cid:durableId="23F32EE7"/>
  <w16cid:commentId w16cid:paraId="3DC09064" w16cid:durableId="24101ABF"/>
  <w16cid:commentId w16cid:paraId="3AD5074C" w16cid:durableId="24283082"/>
  <w16cid:commentId w16cid:paraId="5611F246" w16cid:durableId="24101B69"/>
  <w16cid:commentId w16cid:paraId="69FA4BE1" w16cid:durableId="24101BBC"/>
  <w16cid:commentId w16cid:paraId="673CAFF8" w16cid:durableId="2428319E"/>
  <w16cid:commentId w16cid:paraId="28CC640E" w16cid:durableId="26152D4B"/>
  <w16cid:commentId w16cid:paraId="611BB574" w16cid:durableId="26152D59"/>
  <w16cid:commentId w16cid:paraId="676F225D" w16cid:durableId="242833F5"/>
  <w16cid:commentId w16cid:paraId="2FA9F23A" w16cid:durableId="24283413"/>
  <w16cid:commentId w16cid:paraId="5C972DF2" w16cid:durableId="24101F82"/>
  <w16cid:commentId w16cid:paraId="6E2B12E0" w16cid:durableId="261B91BA"/>
  <w16cid:commentId w16cid:paraId="3C859A2E" w16cid:durableId="241020E0"/>
  <w16cid:commentId w16cid:paraId="2AC3FCA0" w16cid:durableId="2428350D"/>
  <w16cid:commentId w16cid:paraId="6E3CC585" w16cid:durableId="261B9565"/>
  <w16cid:commentId w16cid:paraId="310F8083" w16cid:durableId="2410222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8B3"/>
    <w:multiLevelType w:val="hybridMultilevel"/>
    <w:tmpl w:val="D6AADE48"/>
    <w:lvl w:ilvl="0" w:tplc="F2FEB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21BD7"/>
    <w:multiLevelType w:val="hybridMultilevel"/>
    <w:tmpl w:val="DD20AD9A"/>
    <w:lvl w:ilvl="0" w:tplc="1E9EFA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1941EE"/>
    <w:multiLevelType w:val="multilevel"/>
    <w:tmpl w:val="F07090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3F8E5CC6"/>
    <w:multiLevelType w:val="hybridMultilevel"/>
    <w:tmpl w:val="7DE2C50C"/>
    <w:lvl w:ilvl="0" w:tplc="7570ED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6F66F0"/>
    <w:multiLevelType w:val="hybridMultilevel"/>
    <w:tmpl w:val="5372D322"/>
    <w:lvl w:ilvl="0" w:tplc="C8B2D89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805391"/>
    <w:multiLevelType w:val="hybridMultilevel"/>
    <w:tmpl w:val="A2288208"/>
    <w:lvl w:ilvl="0" w:tplc="43581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BC0D13"/>
    <w:multiLevelType w:val="hybridMultilevel"/>
    <w:tmpl w:val="14729FB0"/>
    <w:lvl w:ilvl="0" w:tplc="40B85C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6645670">
    <w:abstractNumId w:val="2"/>
  </w:num>
  <w:num w:numId="2" w16cid:durableId="32465680">
    <w:abstractNumId w:val="6"/>
  </w:num>
  <w:num w:numId="3" w16cid:durableId="455833332">
    <w:abstractNumId w:val="3"/>
  </w:num>
  <w:num w:numId="4" w16cid:durableId="241183201">
    <w:abstractNumId w:val="4"/>
  </w:num>
  <w:num w:numId="5" w16cid:durableId="2053071240">
    <w:abstractNumId w:val="0"/>
  </w:num>
  <w:num w:numId="6" w16cid:durableId="280188423">
    <w:abstractNumId w:val="5"/>
  </w:num>
  <w:num w:numId="7" w16cid:durableId="43309455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hini Mehta">
    <w15:presenceInfo w15:providerId="Windows Live" w15:userId="ac0d9373f9ada8e4"/>
  </w15:person>
  <w15:person w15:author="Satterthwaite, Theodore">
    <w15:presenceInfo w15:providerId="AD" w15:userId="S::tsattert@pennmedicine.upenn.edu::87f30bd2-ecdd-4557-adee-8114395fcb8f"/>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oNotDisplayPageBoundarie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017"/>
    <w:rsid w:val="00002B7D"/>
    <w:rsid w:val="0000604E"/>
    <w:rsid w:val="00013AE4"/>
    <w:rsid w:val="00025FA8"/>
    <w:rsid w:val="00030562"/>
    <w:rsid w:val="00032C09"/>
    <w:rsid w:val="00033B57"/>
    <w:rsid w:val="000350D7"/>
    <w:rsid w:val="0003538E"/>
    <w:rsid w:val="000406A1"/>
    <w:rsid w:val="000471BD"/>
    <w:rsid w:val="00047394"/>
    <w:rsid w:val="0005757B"/>
    <w:rsid w:val="00072311"/>
    <w:rsid w:val="0007257C"/>
    <w:rsid w:val="0007277B"/>
    <w:rsid w:val="00072A5A"/>
    <w:rsid w:val="00084AFF"/>
    <w:rsid w:val="000875AD"/>
    <w:rsid w:val="00093063"/>
    <w:rsid w:val="000A2810"/>
    <w:rsid w:val="000A3EBF"/>
    <w:rsid w:val="000A4FCA"/>
    <w:rsid w:val="000B274A"/>
    <w:rsid w:val="000B5E26"/>
    <w:rsid w:val="000C307B"/>
    <w:rsid w:val="000C399D"/>
    <w:rsid w:val="000C5328"/>
    <w:rsid w:val="000C794F"/>
    <w:rsid w:val="000D4BA1"/>
    <w:rsid w:val="000D513B"/>
    <w:rsid w:val="000D5704"/>
    <w:rsid w:val="000D694B"/>
    <w:rsid w:val="000D76E8"/>
    <w:rsid w:val="000E20C5"/>
    <w:rsid w:val="000E3A88"/>
    <w:rsid w:val="000E6CDE"/>
    <w:rsid w:val="00107598"/>
    <w:rsid w:val="001104C0"/>
    <w:rsid w:val="00110776"/>
    <w:rsid w:val="00116227"/>
    <w:rsid w:val="001265F6"/>
    <w:rsid w:val="001418D6"/>
    <w:rsid w:val="00141AA4"/>
    <w:rsid w:val="0014300C"/>
    <w:rsid w:val="001603D7"/>
    <w:rsid w:val="00160817"/>
    <w:rsid w:val="00162DFE"/>
    <w:rsid w:val="00165C6E"/>
    <w:rsid w:val="00197CD5"/>
    <w:rsid w:val="001A01E5"/>
    <w:rsid w:val="001A43E6"/>
    <w:rsid w:val="001B6622"/>
    <w:rsid w:val="001C42C9"/>
    <w:rsid w:val="001D0054"/>
    <w:rsid w:val="001E025F"/>
    <w:rsid w:val="001E3677"/>
    <w:rsid w:val="001E40DA"/>
    <w:rsid w:val="001E60B0"/>
    <w:rsid w:val="001F3DD5"/>
    <w:rsid w:val="00200599"/>
    <w:rsid w:val="00205785"/>
    <w:rsid w:val="002218C5"/>
    <w:rsid w:val="0023600B"/>
    <w:rsid w:val="00237CBA"/>
    <w:rsid w:val="002463AC"/>
    <w:rsid w:val="00252085"/>
    <w:rsid w:val="0025270A"/>
    <w:rsid w:val="002531BB"/>
    <w:rsid w:val="0025613D"/>
    <w:rsid w:val="00260F8F"/>
    <w:rsid w:val="002649F8"/>
    <w:rsid w:val="00273274"/>
    <w:rsid w:val="0028465C"/>
    <w:rsid w:val="00284D39"/>
    <w:rsid w:val="00290383"/>
    <w:rsid w:val="00290A07"/>
    <w:rsid w:val="002A199F"/>
    <w:rsid w:val="002A2C46"/>
    <w:rsid w:val="002A7606"/>
    <w:rsid w:val="002B1D29"/>
    <w:rsid w:val="002C118D"/>
    <w:rsid w:val="002D6A05"/>
    <w:rsid w:val="002D7260"/>
    <w:rsid w:val="002D7AFE"/>
    <w:rsid w:val="002E0064"/>
    <w:rsid w:val="002E1F78"/>
    <w:rsid w:val="002E4685"/>
    <w:rsid w:val="002F3631"/>
    <w:rsid w:val="00302F15"/>
    <w:rsid w:val="003070DA"/>
    <w:rsid w:val="003122CC"/>
    <w:rsid w:val="003166E3"/>
    <w:rsid w:val="0031712C"/>
    <w:rsid w:val="003373D7"/>
    <w:rsid w:val="003604E0"/>
    <w:rsid w:val="00362992"/>
    <w:rsid w:val="00367262"/>
    <w:rsid w:val="00373041"/>
    <w:rsid w:val="0038018B"/>
    <w:rsid w:val="003C4948"/>
    <w:rsid w:val="003D3642"/>
    <w:rsid w:val="003D652F"/>
    <w:rsid w:val="003E311C"/>
    <w:rsid w:val="003E7AF3"/>
    <w:rsid w:val="003F0FC2"/>
    <w:rsid w:val="004009C7"/>
    <w:rsid w:val="0040464A"/>
    <w:rsid w:val="004104A1"/>
    <w:rsid w:val="00410D4B"/>
    <w:rsid w:val="00413653"/>
    <w:rsid w:val="00424482"/>
    <w:rsid w:val="00430765"/>
    <w:rsid w:val="00430CF6"/>
    <w:rsid w:val="0043138A"/>
    <w:rsid w:val="00432BD5"/>
    <w:rsid w:val="00434D77"/>
    <w:rsid w:val="00443F56"/>
    <w:rsid w:val="00444FB8"/>
    <w:rsid w:val="00447D4D"/>
    <w:rsid w:val="00447E97"/>
    <w:rsid w:val="0045634E"/>
    <w:rsid w:val="00456FE2"/>
    <w:rsid w:val="00460A55"/>
    <w:rsid w:val="00462D1D"/>
    <w:rsid w:val="00463673"/>
    <w:rsid w:val="00470B5A"/>
    <w:rsid w:val="00471FD9"/>
    <w:rsid w:val="00476B34"/>
    <w:rsid w:val="0048447D"/>
    <w:rsid w:val="00487F54"/>
    <w:rsid w:val="00492DFB"/>
    <w:rsid w:val="004949CF"/>
    <w:rsid w:val="0049637E"/>
    <w:rsid w:val="004A1D99"/>
    <w:rsid w:val="004A6FBD"/>
    <w:rsid w:val="004A7237"/>
    <w:rsid w:val="004C6DB4"/>
    <w:rsid w:val="004C6E25"/>
    <w:rsid w:val="004C7FBA"/>
    <w:rsid w:val="004D3293"/>
    <w:rsid w:val="004D612E"/>
    <w:rsid w:val="004E2631"/>
    <w:rsid w:val="004E29DB"/>
    <w:rsid w:val="004E532D"/>
    <w:rsid w:val="0051633E"/>
    <w:rsid w:val="005247D8"/>
    <w:rsid w:val="005305EC"/>
    <w:rsid w:val="00544167"/>
    <w:rsid w:val="00565B95"/>
    <w:rsid w:val="00582DD2"/>
    <w:rsid w:val="00584624"/>
    <w:rsid w:val="0058693B"/>
    <w:rsid w:val="00596A68"/>
    <w:rsid w:val="005A3BD5"/>
    <w:rsid w:val="005A543E"/>
    <w:rsid w:val="005B09F6"/>
    <w:rsid w:val="005B69CA"/>
    <w:rsid w:val="005C6B43"/>
    <w:rsid w:val="005D189B"/>
    <w:rsid w:val="005D3C11"/>
    <w:rsid w:val="005E0BB6"/>
    <w:rsid w:val="005E2284"/>
    <w:rsid w:val="005F6228"/>
    <w:rsid w:val="0060289D"/>
    <w:rsid w:val="00610545"/>
    <w:rsid w:val="0061729B"/>
    <w:rsid w:val="00625B4F"/>
    <w:rsid w:val="00634D30"/>
    <w:rsid w:val="00636E55"/>
    <w:rsid w:val="00640656"/>
    <w:rsid w:val="00657D87"/>
    <w:rsid w:val="006617DA"/>
    <w:rsid w:val="00670D43"/>
    <w:rsid w:val="006756C2"/>
    <w:rsid w:val="00687811"/>
    <w:rsid w:val="00692B00"/>
    <w:rsid w:val="00692EE7"/>
    <w:rsid w:val="006A210A"/>
    <w:rsid w:val="006B2A42"/>
    <w:rsid w:val="006B3222"/>
    <w:rsid w:val="006D1DF5"/>
    <w:rsid w:val="006E4073"/>
    <w:rsid w:val="006E4C5D"/>
    <w:rsid w:val="006E5356"/>
    <w:rsid w:val="00700864"/>
    <w:rsid w:val="007030E4"/>
    <w:rsid w:val="007046B5"/>
    <w:rsid w:val="00720EC3"/>
    <w:rsid w:val="00721210"/>
    <w:rsid w:val="00727E49"/>
    <w:rsid w:val="0073004D"/>
    <w:rsid w:val="007312CC"/>
    <w:rsid w:val="0074124C"/>
    <w:rsid w:val="00742E55"/>
    <w:rsid w:val="00742EB4"/>
    <w:rsid w:val="00747D5A"/>
    <w:rsid w:val="00755A75"/>
    <w:rsid w:val="007649A1"/>
    <w:rsid w:val="007670CB"/>
    <w:rsid w:val="00777DAC"/>
    <w:rsid w:val="00787AC3"/>
    <w:rsid w:val="00791DBF"/>
    <w:rsid w:val="007A0843"/>
    <w:rsid w:val="007A3604"/>
    <w:rsid w:val="007B1455"/>
    <w:rsid w:val="007B15C7"/>
    <w:rsid w:val="007B5458"/>
    <w:rsid w:val="007C7B03"/>
    <w:rsid w:val="007D3ABD"/>
    <w:rsid w:val="007D467D"/>
    <w:rsid w:val="007D4768"/>
    <w:rsid w:val="007E1CF3"/>
    <w:rsid w:val="007E2D86"/>
    <w:rsid w:val="007E6B41"/>
    <w:rsid w:val="007E7999"/>
    <w:rsid w:val="007F0B72"/>
    <w:rsid w:val="007F6C5B"/>
    <w:rsid w:val="00801F79"/>
    <w:rsid w:val="00811661"/>
    <w:rsid w:val="008168B6"/>
    <w:rsid w:val="00821E2F"/>
    <w:rsid w:val="00822DB8"/>
    <w:rsid w:val="008232A4"/>
    <w:rsid w:val="0083760A"/>
    <w:rsid w:val="00843F06"/>
    <w:rsid w:val="00846F58"/>
    <w:rsid w:val="0085060A"/>
    <w:rsid w:val="008524C9"/>
    <w:rsid w:val="008561AE"/>
    <w:rsid w:val="00872A53"/>
    <w:rsid w:val="00880CFD"/>
    <w:rsid w:val="0088736A"/>
    <w:rsid w:val="008A21C2"/>
    <w:rsid w:val="008A7196"/>
    <w:rsid w:val="008B1536"/>
    <w:rsid w:val="008B153E"/>
    <w:rsid w:val="008B160A"/>
    <w:rsid w:val="008C4DE7"/>
    <w:rsid w:val="008C7391"/>
    <w:rsid w:val="008D55D6"/>
    <w:rsid w:val="008E1FB2"/>
    <w:rsid w:val="008F5040"/>
    <w:rsid w:val="008F6722"/>
    <w:rsid w:val="008F758B"/>
    <w:rsid w:val="008F7E76"/>
    <w:rsid w:val="00904097"/>
    <w:rsid w:val="0090436F"/>
    <w:rsid w:val="00905803"/>
    <w:rsid w:val="00906452"/>
    <w:rsid w:val="00922561"/>
    <w:rsid w:val="009313EE"/>
    <w:rsid w:val="00932FC4"/>
    <w:rsid w:val="00935001"/>
    <w:rsid w:val="009425DA"/>
    <w:rsid w:val="0095177A"/>
    <w:rsid w:val="009713C1"/>
    <w:rsid w:val="00977441"/>
    <w:rsid w:val="009837F3"/>
    <w:rsid w:val="00986808"/>
    <w:rsid w:val="00993BDD"/>
    <w:rsid w:val="009B0370"/>
    <w:rsid w:val="009B3E91"/>
    <w:rsid w:val="009B5105"/>
    <w:rsid w:val="009C6A1B"/>
    <w:rsid w:val="009D058B"/>
    <w:rsid w:val="009E0EB3"/>
    <w:rsid w:val="009E5B1B"/>
    <w:rsid w:val="009E5BEF"/>
    <w:rsid w:val="009F33DD"/>
    <w:rsid w:val="009F7FC8"/>
    <w:rsid w:val="00A01AFC"/>
    <w:rsid w:val="00A032F5"/>
    <w:rsid w:val="00A03735"/>
    <w:rsid w:val="00A07B69"/>
    <w:rsid w:val="00A101A8"/>
    <w:rsid w:val="00A25EEC"/>
    <w:rsid w:val="00A32D6E"/>
    <w:rsid w:val="00A42A41"/>
    <w:rsid w:val="00A444F6"/>
    <w:rsid w:val="00A47EEE"/>
    <w:rsid w:val="00A61501"/>
    <w:rsid w:val="00A615E3"/>
    <w:rsid w:val="00A619AA"/>
    <w:rsid w:val="00A6427F"/>
    <w:rsid w:val="00A67DA9"/>
    <w:rsid w:val="00A8044A"/>
    <w:rsid w:val="00A81761"/>
    <w:rsid w:val="00A84467"/>
    <w:rsid w:val="00A90E99"/>
    <w:rsid w:val="00A92D80"/>
    <w:rsid w:val="00AC205F"/>
    <w:rsid w:val="00AC458D"/>
    <w:rsid w:val="00AD4E2C"/>
    <w:rsid w:val="00AD6488"/>
    <w:rsid w:val="00AE6171"/>
    <w:rsid w:val="00AF0F91"/>
    <w:rsid w:val="00AF77BD"/>
    <w:rsid w:val="00B01327"/>
    <w:rsid w:val="00B040C6"/>
    <w:rsid w:val="00B0568A"/>
    <w:rsid w:val="00B22125"/>
    <w:rsid w:val="00B25ACC"/>
    <w:rsid w:val="00B30E97"/>
    <w:rsid w:val="00B43C02"/>
    <w:rsid w:val="00B53EDD"/>
    <w:rsid w:val="00B8041B"/>
    <w:rsid w:val="00B816C0"/>
    <w:rsid w:val="00B83915"/>
    <w:rsid w:val="00BA1B7E"/>
    <w:rsid w:val="00BA255C"/>
    <w:rsid w:val="00BA661C"/>
    <w:rsid w:val="00BB0A93"/>
    <w:rsid w:val="00BB391A"/>
    <w:rsid w:val="00BB7645"/>
    <w:rsid w:val="00BC08A7"/>
    <w:rsid w:val="00BC438D"/>
    <w:rsid w:val="00BC617A"/>
    <w:rsid w:val="00BD4DB1"/>
    <w:rsid w:val="00BD6A53"/>
    <w:rsid w:val="00BE1475"/>
    <w:rsid w:val="00C0164B"/>
    <w:rsid w:val="00C01A8E"/>
    <w:rsid w:val="00C052BA"/>
    <w:rsid w:val="00C15D35"/>
    <w:rsid w:val="00C233C6"/>
    <w:rsid w:val="00C256A2"/>
    <w:rsid w:val="00C31FFB"/>
    <w:rsid w:val="00C3425C"/>
    <w:rsid w:val="00C364EF"/>
    <w:rsid w:val="00C37532"/>
    <w:rsid w:val="00C37784"/>
    <w:rsid w:val="00C40DE7"/>
    <w:rsid w:val="00C45BFE"/>
    <w:rsid w:val="00C505DF"/>
    <w:rsid w:val="00C56E40"/>
    <w:rsid w:val="00C57577"/>
    <w:rsid w:val="00C64155"/>
    <w:rsid w:val="00C66980"/>
    <w:rsid w:val="00C73137"/>
    <w:rsid w:val="00C947F8"/>
    <w:rsid w:val="00C96817"/>
    <w:rsid w:val="00CA0878"/>
    <w:rsid w:val="00CA0BBF"/>
    <w:rsid w:val="00CA32DD"/>
    <w:rsid w:val="00CA59F1"/>
    <w:rsid w:val="00CB3E69"/>
    <w:rsid w:val="00CB78E3"/>
    <w:rsid w:val="00CC3D55"/>
    <w:rsid w:val="00CC4017"/>
    <w:rsid w:val="00CC5489"/>
    <w:rsid w:val="00CC6628"/>
    <w:rsid w:val="00CD0626"/>
    <w:rsid w:val="00CD1887"/>
    <w:rsid w:val="00CE34C5"/>
    <w:rsid w:val="00CE3A02"/>
    <w:rsid w:val="00CE4E5C"/>
    <w:rsid w:val="00CE726E"/>
    <w:rsid w:val="00CF4903"/>
    <w:rsid w:val="00CF67EC"/>
    <w:rsid w:val="00D0109E"/>
    <w:rsid w:val="00D0656E"/>
    <w:rsid w:val="00D07FA5"/>
    <w:rsid w:val="00D13728"/>
    <w:rsid w:val="00D270B7"/>
    <w:rsid w:val="00D30B2E"/>
    <w:rsid w:val="00D64599"/>
    <w:rsid w:val="00D66CF7"/>
    <w:rsid w:val="00D67F4F"/>
    <w:rsid w:val="00D74915"/>
    <w:rsid w:val="00D76598"/>
    <w:rsid w:val="00D77BC1"/>
    <w:rsid w:val="00D81B12"/>
    <w:rsid w:val="00D928D8"/>
    <w:rsid w:val="00DA246B"/>
    <w:rsid w:val="00DB42FF"/>
    <w:rsid w:val="00DD565C"/>
    <w:rsid w:val="00DE58E3"/>
    <w:rsid w:val="00DF34F0"/>
    <w:rsid w:val="00DF4DB5"/>
    <w:rsid w:val="00DF5B63"/>
    <w:rsid w:val="00DF75B4"/>
    <w:rsid w:val="00E00417"/>
    <w:rsid w:val="00E02692"/>
    <w:rsid w:val="00E02C74"/>
    <w:rsid w:val="00E0302C"/>
    <w:rsid w:val="00E052D3"/>
    <w:rsid w:val="00E127EE"/>
    <w:rsid w:val="00E200BA"/>
    <w:rsid w:val="00E2542B"/>
    <w:rsid w:val="00E26C49"/>
    <w:rsid w:val="00E310DC"/>
    <w:rsid w:val="00E34555"/>
    <w:rsid w:val="00E37DD5"/>
    <w:rsid w:val="00E44E07"/>
    <w:rsid w:val="00E4734E"/>
    <w:rsid w:val="00E478B7"/>
    <w:rsid w:val="00E57329"/>
    <w:rsid w:val="00E60715"/>
    <w:rsid w:val="00E60BBC"/>
    <w:rsid w:val="00E63BF2"/>
    <w:rsid w:val="00E650A3"/>
    <w:rsid w:val="00E70BBD"/>
    <w:rsid w:val="00E73EE0"/>
    <w:rsid w:val="00E81661"/>
    <w:rsid w:val="00E84D41"/>
    <w:rsid w:val="00E84E01"/>
    <w:rsid w:val="00E95F6B"/>
    <w:rsid w:val="00EA546C"/>
    <w:rsid w:val="00EB1283"/>
    <w:rsid w:val="00EC0D6B"/>
    <w:rsid w:val="00ED1859"/>
    <w:rsid w:val="00ED7BD5"/>
    <w:rsid w:val="00EF2B8C"/>
    <w:rsid w:val="00EF3FF0"/>
    <w:rsid w:val="00EF5077"/>
    <w:rsid w:val="00F011DE"/>
    <w:rsid w:val="00F02B5D"/>
    <w:rsid w:val="00F26046"/>
    <w:rsid w:val="00F32847"/>
    <w:rsid w:val="00F32C82"/>
    <w:rsid w:val="00F5035D"/>
    <w:rsid w:val="00F5132D"/>
    <w:rsid w:val="00F64BD9"/>
    <w:rsid w:val="00F657F5"/>
    <w:rsid w:val="00F65B22"/>
    <w:rsid w:val="00F71B42"/>
    <w:rsid w:val="00F762CA"/>
    <w:rsid w:val="00F76378"/>
    <w:rsid w:val="00F86BCA"/>
    <w:rsid w:val="00F875E1"/>
    <w:rsid w:val="00F92C14"/>
    <w:rsid w:val="00FA0B64"/>
    <w:rsid w:val="00FA5280"/>
    <w:rsid w:val="00FA693A"/>
    <w:rsid w:val="00FA7522"/>
    <w:rsid w:val="00FB2E10"/>
    <w:rsid w:val="00FB4258"/>
    <w:rsid w:val="00FB5A85"/>
    <w:rsid w:val="00FB6E14"/>
    <w:rsid w:val="00FC169D"/>
    <w:rsid w:val="00FD0745"/>
    <w:rsid w:val="00FD79C0"/>
    <w:rsid w:val="00FD7A59"/>
    <w:rsid w:val="00FE2D22"/>
    <w:rsid w:val="00FF3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B699A"/>
  <w15:docId w15:val="{D8AA5F38-67A2-9C48-B066-E7192613B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37E"/>
    <w:rPr>
      <w:rFonts w:ascii="Times New Roman" w:eastAsia="Times New Roman" w:hAnsi="Times New Roman" w:cs="Times New Roman"/>
    </w:rPr>
  </w:style>
  <w:style w:type="paragraph" w:styleId="Heading3">
    <w:name w:val="heading 3"/>
    <w:basedOn w:val="Normal"/>
    <w:next w:val="Normal"/>
    <w:link w:val="Heading3Char"/>
    <w:uiPriority w:val="9"/>
    <w:unhideWhenUsed/>
    <w:qFormat/>
    <w:rsid w:val="00CC401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4017"/>
    <w:rPr>
      <w:rFonts w:eastAsiaTheme="minorHAnsi"/>
      <w:sz w:val="18"/>
      <w:szCs w:val="18"/>
    </w:rPr>
  </w:style>
  <w:style w:type="character" w:customStyle="1" w:styleId="BalloonTextChar">
    <w:name w:val="Balloon Text Char"/>
    <w:basedOn w:val="DefaultParagraphFont"/>
    <w:link w:val="BalloonText"/>
    <w:uiPriority w:val="99"/>
    <w:semiHidden/>
    <w:rsid w:val="00CC4017"/>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C4017"/>
    <w:rPr>
      <w:sz w:val="16"/>
      <w:szCs w:val="16"/>
    </w:rPr>
  </w:style>
  <w:style w:type="paragraph" w:styleId="CommentText">
    <w:name w:val="annotation text"/>
    <w:basedOn w:val="Normal"/>
    <w:link w:val="CommentTextChar"/>
    <w:uiPriority w:val="99"/>
    <w:semiHidden/>
    <w:unhideWhenUsed/>
    <w:rsid w:val="00CC4017"/>
    <w:rPr>
      <w:sz w:val="20"/>
      <w:szCs w:val="20"/>
    </w:rPr>
  </w:style>
  <w:style w:type="character" w:customStyle="1" w:styleId="CommentTextChar">
    <w:name w:val="Comment Text Char"/>
    <w:basedOn w:val="DefaultParagraphFont"/>
    <w:link w:val="CommentText"/>
    <w:uiPriority w:val="99"/>
    <w:semiHidden/>
    <w:rsid w:val="00CC4017"/>
    <w:rPr>
      <w:rFonts w:ascii="Times New Roman" w:eastAsia="Times New Roman" w:hAnsi="Times New Roman" w:cs="Times New Roman"/>
      <w:sz w:val="20"/>
      <w:szCs w:val="20"/>
    </w:rPr>
  </w:style>
  <w:style w:type="paragraph" w:styleId="Bibliography">
    <w:name w:val="Bibliography"/>
    <w:basedOn w:val="Normal"/>
    <w:next w:val="Normal"/>
    <w:uiPriority w:val="37"/>
    <w:unhideWhenUsed/>
    <w:rsid w:val="00CC4017"/>
    <w:pPr>
      <w:spacing w:after="240"/>
      <w:ind w:left="720" w:hanging="720"/>
    </w:pPr>
  </w:style>
  <w:style w:type="character" w:customStyle="1" w:styleId="Heading3Char">
    <w:name w:val="Heading 3 Char"/>
    <w:basedOn w:val="DefaultParagraphFont"/>
    <w:link w:val="Heading3"/>
    <w:uiPriority w:val="9"/>
    <w:rsid w:val="00CC4017"/>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CC4017"/>
    <w:pPr>
      <w:spacing w:before="100" w:beforeAutospacing="1" w:after="100" w:afterAutospacing="1"/>
    </w:pPr>
  </w:style>
  <w:style w:type="character" w:customStyle="1" w:styleId="title-text">
    <w:name w:val="title-text"/>
    <w:basedOn w:val="DefaultParagraphFont"/>
    <w:rsid w:val="00CC4017"/>
  </w:style>
  <w:style w:type="character" w:styleId="Hyperlink">
    <w:name w:val="Hyperlink"/>
    <w:basedOn w:val="DefaultParagraphFont"/>
    <w:uiPriority w:val="99"/>
    <w:unhideWhenUsed/>
    <w:rsid w:val="002B1D29"/>
    <w:rPr>
      <w:color w:val="0000FF"/>
      <w:u w:val="single"/>
    </w:rPr>
  </w:style>
  <w:style w:type="paragraph" w:styleId="Caption">
    <w:name w:val="caption"/>
    <w:basedOn w:val="Normal"/>
    <w:next w:val="Normal"/>
    <w:uiPriority w:val="35"/>
    <w:unhideWhenUsed/>
    <w:qFormat/>
    <w:rsid w:val="00822DB8"/>
    <w:pPr>
      <w:spacing w:after="200"/>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B01327"/>
    <w:rPr>
      <w:b/>
      <w:bCs/>
    </w:rPr>
  </w:style>
  <w:style w:type="character" w:customStyle="1" w:styleId="CommentSubjectChar">
    <w:name w:val="Comment Subject Char"/>
    <w:basedOn w:val="CommentTextChar"/>
    <w:link w:val="CommentSubject"/>
    <w:uiPriority w:val="99"/>
    <w:semiHidden/>
    <w:rsid w:val="00B01327"/>
    <w:rPr>
      <w:rFonts w:ascii="Times New Roman" w:eastAsia="Times New Roman" w:hAnsi="Times New Roman" w:cs="Times New Roman"/>
      <w:b/>
      <w:bCs/>
      <w:sz w:val="20"/>
      <w:szCs w:val="20"/>
    </w:rPr>
  </w:style>
  <w:style w:type="character" w:styleId="Emphasis">
    <w:name w:val="Emphasis"/>
    <w:basedOn w:val="DefaultParagraphFont"/>
    <w:uiPriority w:val="20"/>
    <w:qFormat/>
    <w:rsid w:val="005E0BB6"/>
    <w:rPr>
      <w:i/>
      <w:iCs/>
    </w:rPr>
  </w:style>
  <w:style w:type="character" w:styleId="FollowedHyperlink">
    <w:name w:val="FollowedHyperlink"/>
    <w:basedOn w:val="DefaultParagraphFont"/>
    <w:uiPriority w:val="99"/>
    <w:semiHidden/>
    <w:unhideWhenUsed/>
    <w:rsid w:val="00FA693A"/>
    <w:rPr>
      <w:color w:val="954F72" w:themeColor="followedHyperlink"/>
      <w:u w:val="single"/>
    </w:rPr>
  </w:style>
  <w:style w:type="paragraph" w:styleId="Revision">
    <w:name w:val="Revision"/>
    <w:hidden/>
    <w:uiPriority w:val="99"/>
    <w:semiHidden/>
    <w:rsid w:val="00A03735"/>
    <w:rPr>
      <w:rFonts w:ascii="Times New Roman" w:eastAsia="Times New Roman" w:hAnsi="Times New Roman" w:cs="Times New Roman"/>
    </w:rPr>
  </w:style>
  <w:style w:type="paragraph" w:customStyle="1" w:styleId="mb15">
    <w:name w:val="mb15"/>
    <w:basedOn w:val="Normal"/>
    <w:rsid w:val="005247D8"/>
    <w:pPr>
      <w:spacing w:before="100" w:beforeAutospacing="1" w:after="100" w:afterAutospacing="1"/>
    </w:pPr>
  </w:style>
  <w:style w:type="paragraph" w:customStyle="1" w:styleId="p">
    <w:name w:val="p"/>
    <w:basedOn w:val="Normal"/>
    <w:rsid w:val="005247D8"/>
    <w:pPr>
      <w:spacing w:before="100" w:beforeAutospacing="1" w:after="100" w:afterAutospacing="1"/>
    </w:pPr>
  </w:style>
  <w:style w:type="character" w:customStyle="1" w:styleId="apple-converted-space">
    <w:name w:val="apple-converted-space"/>
    <w:basedOn w:val="DefaultParagraphFont"/>
    <w:rsid w:val="002D7260"/>
  </w:style>
  <w:style w:type="paragraph" w:styleId="ListParagraph">
    <w:name w:val="List Paragraph"/>
    <w:basedOn w:val="Normal"/>
    <w:uiPriority w:val="34"/>
    <w:qFormat/>
    <w:rsid w:val="0049637E"/>
    <w:pPr>
      <w:ind w:left="720"/>
      <w:contextualSpacing/>
    </w:pPr>
  </w:style>
  <w:style w:type="character" w:styleId="UnresolvedMention">
    <w:name w:val="Unresolved Mention"/>
    <w:basedOn w:val="DefaultParagraphFont"/>
    <w:uiPriority w:val="99"/>
    <w:semiHidden/>
    <w:unhideWhenUsed/>
    <w:rsid w:val="00F71B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5672">
      <w:bodyDiv w:val="1"/>
      <w:marLeft w:val="0"/>
      <w:marRight w:val="0"/>
      <w:marTop w:val="0"/>
      <w:marBottom w:val="0"/>
      <w:divBdr>
        <w:top w:val="none" w:sz="0" w:space="0" w:color="auto"/>
        <w:left w:val="none" w:sz="0" w:space="0" w:color="auto"/>
        <w:bottom w:val="none" w:sz="0" w:space="0" w:color="auto"/>
        <w:right w:val="none" w:sz="0" w:space="0" w:color="auto"/>
      </w:divBdr>
    </w:div>
    <w:div w:id="37627729">
      <w:bodyDiv w:val="1"/>
      <w:marLeft w:val="0"/>
      <w:marRight w:val="0"/>
      <w:marTop w:val="0"/>
      <w:marBottom w:val="0"/>
      <w:divBdr>
        <w:top w:val="none" w:sz="0" w:space="0" w:color="auto"/>
        <w:left w:val="none" w:sz="0" w:space="0" w:color="auto"/>
        <w:bottom w:val="none" w:sz="0" w:space="0" w:color="auto"/>
        <w:right w:val="none" w:sz="0" w:space="0" w:color="auto"/>
      </w:divBdr>
    </w:div>
    <w:div w:id="95055094">
      <w:bodyDiv w:val="1"/>
      <w:marLeft w:val="0"/>
      <w:marRight w:val="0"/>
      <w:marTop w:val="0"/>
      <w:marBottom w:val="0"/>
      <w:divBdr>
        <w:top w:val="none" w:sz="0" w:space="0" w:color="auto"/>
        <w:left w:val="none" w:sz="0" w:space="0" w:color="auto"/>
        <w:bottom w:val="none" w:sz="0" w:space="0" w:color="auto"/>
        <w:right w:val="none" w:sz="0" w:space="0" w:color="auto"/>
      </w:divBdr>
    </w:div>
    <w:div w:id="125860990">
      <w:bodyDiv w:val="1"/>
      <w:marLeft w:val="0"/>
      <w:marRight w:val="0"/>
      <w:marTop w:val="0"/>
      <w:marBottom w:val="0"/>
      <w:divBdr>
        <w:top w:val="none" w:sz="0" w:space="0" w:color="auto"/>
        <w:left w:val="none" w:sz="0" w:space="0" w:color="auto"/>
        <w:bottom w:val="none" w:sz="0" w:space="0" w:color="auto"/>
        <w:right w:val="none" w:sz="0" w:space="0" w:color="auto"/>
      </w:divBdr>
    </w:div>
    <w:div w:id="141624647">
      <w:bodyDiv w:val="1"/>
      <w:marLeft w:val="0"/>
      <w:marRight w:val="0"/>
      <w:marTop w:val="0"/>
      <w:marBottom w:val="0"/>
      <w:divBdr>
        <w:top w:val="none" w:sz="0" w:space="0" w:color="auto"/>
        <w:left w:val="none" w:sz="0" w:space="0" w:color="auto"/>
        <w:bottom w:val="none" w:sz="0" w:space="0" w:color="auto"/>
        <w:right w:val="none" w:sz="0" w:space="0" w:color="auto"/>
      </w:divBdr>
    </w:div>
    <w:div w:id="151719554">
      <w:bodyDiv w:val="1"/>
      <w:marLeft w:val="0"/>
      <w:marRight w:val="0"/>
      <w:marTop w:val="0"/>
      <w:marBottom w:val="0"/>
      <w:divBdr>
        <w:top w:val="none" w:sz="0" w:space="0" w:color="auto"/>
        <w:left w:val="none" w:sz="0" w:space="0" w:color="auto"/>
        <w:bottom w:val="none" w:sz="0" w:space="0" w:color="auto"/>
        <w:right w:val="none" w:sz="0" w:space="0" w:color="auto"/>
      </w:divBdr>
    </w:div>
    <w:div w:id="168907100">
      <w:bodyDiv w:val="1"/>
      <w:marLeft w:val="0"/>
      <w:marRight w:val="0"/>
      <w:marTop w:val="0"/>
      <w:marBottom w:val="0"/>
      <w:divBdr>
        <w:top w:val="none" w:sz="0" w:space="0" w:color="auto"/>
        <w:left w:val="none" w:sz="0" w:space="0" w:color="auto"/>
        <w:bottom w:val="none" w:sz="0" w:space="0" w:color="auto"/>
        <w:right w:val="none" w:sz="0" w:space="0" w:color="auto"/>
      </w:divBdr>
    </w:div>
    <w:div w:id="169679594">
      <w:bodyDiv w:val="1"/>
      <w:marLeft w:val="0"/>
      <w:marRight w:val="0"/>
      <w:marTop w:val="0"/>
      <w:marBottom w:val="0"/>
      <w:divBdr>
        <w:top w:val="none" w:sz="0" w:space="0" w:color="auto"/>
        <w:left w:val="none" w:sz="0" w:space="0" w:color="auto"/>
        <w:bottom w:val="none" w:sz="0" w:space="0" w:color="auto"/>
        <w:right w:val="none" w:sz="0" w:space="0" w:color="auto"/>
      </w:divBdr>
    </w:div>
    <w:div w:id="176622230">
      <w:bodyDiv w:val="1"/>
      <w:marLeft w:val="0"/>
      <w:marRight w:val="0"/>
      <w:marTop w:val="0"/>
      <w:marBottom w:val="0"/>
      <w:divBdr>
        <w:top w:val="none" w:sz="0" w:space="0" w:color="auto"/>
        <w:left w:val="none" w:sz="0" w:space="0" w:color="auto"/>
        <w:bottom w:val="none" w:sz="0" w:space="0" w:color="auto"/>
        <w:right w:val="none" w:sz="0" w:space="0" w:color="auto"/>
      </w:divBdr>
    </w:div>
    <w:div w:id="235211299">
      <w:bodyDiv w:val="1"/>
      <w:marLeft w:val="0"/>
      <w:marRight w:val="0"/>
      <w:marTop w:val="0"/>
      <w:marBottom w:val="0"/>
      <w:divBdr>
        <w:top w:val="none" w:sz="0" w:space="0" w:color="auto"/>
        <w:left w:val="none" w:sz="0" w:space="0" w:color="auto"/>
        <w:bottom w:val="none" w:sz="0" w:space="0" w:color="auto"/>
        <w:right w:val="none" w:sz="0" w:space="0" w:color="auto"/>
      </w:divBdr>
    </w:div>
    <w:div w:id="277294675">
      <w:bodyDiv w:val="1"/>
      <w:marLeft w:val="0"/>
      <w:marRight w:val="0"/>
      <w:marTop w:val="0"/>
      <w:marBottom w:val="0"/>
      <w:divBdr>
        <w:top w:val="none" w:sz="0" w:space="0" w:color="auto"/>
        <w:left w:val="none" w:sz="0" w:space="0" w:color="auto"/>
        <w:bottom w:val="none" w:sz="0" w:space="0" w:color="auto"/>
        <w:right w:val="none" w:sz="0" w:space="0" w:color="auto"/>
      </w:divBdr>
    </w:div>
    <w:div w:id="371198224">
      <w:bodyDiv w:val="1"/>
      <w:marLeft w:val="0"/>
      <w:marRight w:val="0"/>
      <w:marTop w:val="0"/>
      <w:marBottom w:val="0"/>
      <w:divBdr>
        <w:top w:val="none" w:sz="0" w:space="0" w:color="auto"/>
        <w:left w:val="none" w:sz="0" w:space="0" w:color="auto"/>
        <w:bottom w:val="none" w:sz="0" w:space="0" w:color="auto"/>
        <w:right w:val="none" w:sz="0" w:space="0" w:color="auto"/>
      </w:divBdr>
    </w:div>
    <w:div w:id="383330103">
      <w:bodyDiv w:val="1"/>
      <w:marLeft w:val="0"/>
      <w:marRight w:val="0"/>
      <w:marTop w:val="0"/>
      <w:marBottom w:val="0"/>
      <w:divBdr>
        <w:top w:val="none" w:sz="0" w:space="0" w:color="auto"/>
        <w:left w:val="none" w:sz="0" w:space="0" w:color="auto"/>
        <w:bottom w:val="none" w:sz="0" w:space="0" w:color="auto"/>
        <w:right w:val="none" w:sz="0" w:space="0" w:color="auto"/>
      </w:divBdr>
    </w:div>
    <w:div w:id="399326389">
      <w:bodyDiv w:val="1"/>
      <w:marLeft w:val="0"/>
      <w:marRight w:val="0"/>
      <w:marTop w:val="0"/>
      <w:marBottom w:val="0"/>
      <w:divBdr>
        <w:top w:val="none" w:sz="0" w:space="0" w:color="auto"/>
        <w:left w:val="none" w:sz="0" w:space="0" w:color="auto"/>
        <w:bottom w:val="none" w:sz="0" w:space="0" w:color="auto"/>
        <w:right w:val="none" w:sz="0" w:space="0" w:color="auto"/>
      </w:divBdr>
    </w:div>
    <w:div w:id="409038860">
      <w:bodyDiv w:val="1"/>
      <w:marLeft w:val="0"/>
      <w:marRight w:val="0"/>
      <w:marTop w:val="0"/>
      <w:marBottom w:val="0"/>
      <w:divBdr>
        <w:top w:val="none" w:sz="0" w:space="0" w:color="auto"/>
        <w:left w:val="none" w:sz="0" w:space="0" w:color="auto"/>
        <w:bottom w:val="none" w:sz="0" w:space="0" w:color="auto"/>
        <w:right w:val="none" w:sz="0" w:space="0" w:color="auto"/>
      </w:divBdr>
    </w:div>
    <w:div w:id="447360278">
      <w:bodyDiv w:val="1"/>
      <w:marLeft w:val="0"/>
      <w:marRight w:val="0"/>
      <w:marTop w:val="0"/>
      <w:marBottom w:val="0"/>
      <w:divBdr>
        <w:top w:val="none" w:sz="0" w:space="0" w:color="auto"/>
        <w:left w:val="none" w:sz="0" w:space="0" w:color="auto"/>
        <w:bottom w:val="none" w:sz="0" w:space="0" w:color="auto"/>
        <w:right w:val="none" w:sz="0" w:space="0" w:color="auto"/>
      </w:divBdr>
    </w:div>
    <w:div w:id="453257215">
      <w:bodyDiv w:val="1"/>
      <w:marLeft w:val="0"/>
      <w:marRight w:val="0"/>
      <w:marTop w:val="0"/>
      <w:marBottom w:val="0"/>
      <w:divBdr>
        <w:top w:val="none" w:sz="0" w:space="0" w:color="auto"/>
        <w:left w:val="none" w:sz="0" w:space="0" w:color="auto"/>
        <w:bottom w:val="none" w:sz="0" w:space="0" w:color="auto"/>
        <w:right w:val="none" w:sz="0" w:space="0" w:color="auto"/>
      </w:divBdr>
    </w:div>
    <w:div w:id="469251188">
      <w:bodyDiv w:val="1"/>
      <w:marLeft w:val="0"/>
      <w:marRight w:val="0"/>
      <w:marTop w:val="0"/>
      <w:marBottom w:val="0"/>
      <w:divBdr>
        <w:top w:val="none" w:sz="0" w:space="0" w:color="auto"/>
        <w:left w:val="none" w:sz="0" w:space="0" w:color="auto"/>
        <w:bottom w:val="none" w:sz="0" w:space="0" w:color="auto"/>
        <w:right w:val="none" w:sz="0" w:space="0" w:color="auto"/>
      </w:divBdr>
    </w:div>
    <w:div w:id="502084535">
      <w:bodyDiv w:val="1"/>
      <w:marLeft w:val="0"/>
      <w:marRight w:val="0"/>
      <w:marTop w:val="0"/>
      <w:marBottom w:val="0"/>
      <w:divBdr>
        <w:top w:val="none" w:sz="0" w:space="0" w:color="auto"/>
        <w:left w:val="none" w:sz="0" w:space="0" w:color="auto"/>
        <w:bottom w:val="none" w:sz="0" w:space="0" w:color="auto"/>
        <w:right w:val="none" w:sz="0" w:space="0" w:color="auto"/>
      </w:divBdr>
    </w:div>
    <w:div w:id="545413405">
      <w:bodyDiv w:val="1"/>
      <w:marLeft w:val="0"/>
      <w:marRight w:val="0"/>
      <w:marTop w:val="0"/>
      <w:marBottom w:val="0"/>
      <w:divBdr>
        <w:top w:val="none" w:sz="0" w:space="0" w:color="auto"/>
        <w:left w:val="none" w:sz="0" w:space="0" w:color="auto"/>
        <w:bottom w:val="none" w:sz="0" w:space="0" w:color="auto"/>
        <w:right w:val="none" w:sz="0" w:space="0" w:color="auto"/>
      </w:divBdr>
    </w:div>
    <w:div w:id="598568614">
      <w:bodyDiv w:val="1"/>
      <w:marLeft w:val="0"/>
      <w:marRight w:val="0"/>
      <w:marTop w:val="0"/>
      <w:marBottom w:val="0"/>
      <w:divBdr>
        <w:top w:val="none" w:sz="0" w:space="0" w:color="auto"/>
        <w:left w:val="none" w:sz="0" w:space="0" w:color="auto"/>
        <w:bottom w:val="none" w:sz="0" w:space="0" w:color="auto"/>
        <w:right w:val="none" w:sz="0" w:space="0" w:color="auto"/>
      </w:divBdr>
    </w:div>
    <w:div w:id="612590701">
      <w:bodyDiv w:val="1"/>
      <w:marLeft w:val="0"/>
      <w:marRight w:val="0"/>
      <w:marTop w:val="0"/>
      <w:marBottom w:val="0"/>
      <w:divBdr>
        <w:top w:val="none" w:sz="0" w:space="0" w:color="auto"/>
        <w:left w:val="none" w:sz="0" w:space="0" w:color="auto"/>
        <w:bottom w:val="none" w:sz="0" w:space="0" w:color="auto"/>
        <w:right w:val="none" w:sz="0" w:space="0" w:color="auto"/>
      </w:divBdr>
    </w:div>
    <w:div w:id="754977427">
      <w:bodyDiv w:val="1"/>
      <w:marLeft w:val="0"/>
      <w:marRight w:val="0"/>
      <w:marTop w:val="0"/>
      <w:marBottom w:val="0"/>
      <w:divBdr>
        <w:top w:val="none" w:sz="0" w:space="0" w:color="auto"/>
        <w:left w:val="none" w:sz="0" w:space="0" w:color="auto"/>
        <w:bottom w:val="none" w:sz="0" w:space="0" w:color="auto"/>
        <w:right w:val="none" w:sz="0" w:space="0" w:color="auto"/>
      </w:divBdr>
    </w:div>
    <w:div w:id="801656498">
      <w:bodyDiv w:val="1"/>
      <w:marLeft w:val="0"/>
      <w:marRight w:val="0"/>
      <w:marTop w:val="0"/>
      <w:marBottom w:val="0"/>
      <w:divBdr>
        <w:top w:val="none" w:sz="0" w:space="0" w:color="auto"/>
        <w:left w:val="none" w:sz="0" w:space="0" w:color="auto"/>
        <w:bottom w:val="none" w:sz="0" w:space="0" w:color="auto"/>
        <w:right w:val="none" w:sz="0" w:space="0" w:color="auto"/>
      </w:divBdr>
    </w:div>
    <w:div w:id="838740718">
      <w:bodyDiv w:val="1"/>
      <w:marLeft w:val="0"/>
      <w:marRight w:val="0"/>
      <w:marTop w:val="0"/>
      <w:marBottom w:val="0"/>
      <w:divBdr>
        <w:top w:val="none" w:sz="0" w:space="0" w:color="auto"/>
        <w:left w:val="none" w:sz="0" w:space="0" w:color="auto"/>
        <w:bottom w:val="none" w:sz="0" w:space="0" w:color="auto"/>
        <w:right w:val="none" w:sz="0" w:space="0" w:color="auto"/>
      </w:divBdr>
    </w:div>
    <w:div w:id="841629061">
      <w:bodyDiv w:val="1"/>
      <w:marLeft w:val="0"/>
      <w:marRight w:val="0"/>
      <w:marTop w:val="0"/>
      <w:marBottom w:val="0"/>
      <w:divBdr>
        <w:top w:val="none" w:sz="0" w:space="0" w:color="auto"/>
        <w:left w:val="none" w:sz="0" w:space="0" w:color="auto"/>
        <w:bottom w:val="none" w:sz="0" w:space="0" w:color="auto"/>
        <w:right w:val="none" w:sz="0" w:space="0" w:color="auto"/>
      </w:divBdr>
    </w:div>
    <w:div w:id="889877924">
      <w:bodyDiv w:val="1"/>
      <w:marLeft w:val="0"/>
      <w:marRight w:val="0"/>
      <w:marTop w:val="0"/>
      <w:marBottom w:val="0"/>
      <w:divBdr>
        <w:top w:val="none" w:sz="0" w:space="0" w:color="auto"/>
        <w:left w:val="none" w:sz="0" w:space="0" w:color="auto"/>
        <w:bottom w:val="none" w:sz="0" w:space="0" w:color="auto"/>
        <w:right w:val="none" w:sz="0" w:space="0" w:color="auto"/>
      </w:divBdr>
    </w:div>
    <w:div w:id="895317486">
      <w:bodyDiv w:val="1"/>
      <w:marLeft w:val="0"/>
      <w:marRight w:val="0"/>
      <w:marTop w:val="0"/>
      <w:marBottom w:val="0"/>
      <w:divBdr>
        <w:top w:val="none" w:sz="0" w:space="0" w:color="auto"/>
        <w:left w:val="none" w:sz="0" w:space="0" w:color="auto"/>
        <w:bottom w:val="none" w:sz="0" w:space="0" w:color="auto"/>
        <w:right w:val="none" w:sz="0" w:space="0" w:color="auto"/>
      </w:divBdr>
    </w:div>
    <w:div w:id="902719326">
      <w:bodyDiv w:val="1"/>
      <w:marLeft w:val="0"/>
      <w:marRight w:val="0"/>
      <w:marTop w:val="0"/>
      <w:marBottom w:val="0"/>
      <w:divBdr>
        <w:top w:val="none" w:sz="0" w:space="0" w:color="auto"/>
        <w:left w:val="none" w:sz="0" w:space="0" w:color="auto"/>
        <w:bottom w:val="none" w:sz="0" w:space="0" w:color="auto"/>
        <w:right w:val="none" w:sz="0" w:space="0" w:color="auto"/>
      </w:divBdr>
    </w:div>
    <w:div w:id="915167768">
      <w:bodyDiv w:val="1"/>
      <w:marLeft w:val="0"/>
      <w:marRight w:val="0"/>
      <w:marTop w:val="0"/>
      <w:marBottom w:val="0"/>
      <w:divBdr>
        <w:top w:val="none" w:sz="0" w:space="0" w:color="auto"/>
        <w:left w:val="none" w:sz="0" w:space="0" w:color="auto"/>
        <w:bottom w:val="none" w:sz="0" w:space="0" w:color="auto"/>
        <w:right w:val="none" w:sz="0" w:space="0" w:color="auto"/>
      </w:divBdr>
    </w:div>
    <w:div w:id="920602273">
      <w:bodyDiv w:val="1"/>
      <w:marLeft w:val="0"/>
      <w:marRight w:val="0"/>
      <w:marTop w:val="0"/>
      <w:marBottom w:val="0"/>
      <w:divBdr>
        <w:top w:val="none" w:sz="0" w:space="0" w:color="auto"/>
        <w:left w:val="none" w:sz="0" w:space="0" w:color="auto"/>
        <w:bottom w:val="none" w:sz="0" w:space="0" w:color="auto"/>
        <w:right w:val="none" w:sz="0" w:space="0" w:color="auto"/>
      </w:divBdr>
      <w:divsChild>
        <w:div w:id="1950159621">
          <w:marLeft w:val="0"/>
          <w:marRight w:val="0"/>
          <w:marTop w:val="0"/>
          <w:marBottom w:val="0"/>
          <w:divBdr>
            <w:top w:val="none" w:sz="0" w:space="0" w:color="auto"/>
            <w:left w:val="none" w:sz="0" w:space="0" w:color="auto"/>
            <w:bottom w:val="none" w:sz="0" w:space="0" w:color="auto"/>
            <w:right w:val="none" w:sz="0" w:space="0" w:color="auto"/>
          </w:divBdr>
        </w:div>
      </w:divsChild>
    </w:div>
    <w:div w:id="930165507">
      <w:bodyDiv w:val="1"/>
      <w:marLeft w:val="0"/>
      <w:marRight w:val="0"/>
      <w:marTop w:val="0"/>
      <w:marBottom w:val="0"/>
      <w:divBdr>
        <w:top w:val="none" w:sz="0" w:space="0" w:color="auto"/>
        <w:left w:val="none" w:sz="0" w:space="0" w:color="auto"/>
        <w:bottom w:val="none" w:sz="0" w:space="0" w:color="auto"/>
        <w:right w:val="none" w:sz="0" w:space="0" w:color="auto"/>
      </w:divBdr>
    </w:div>
    <w:div w:id="936906361">
      <w:bodyDiv w:val="1"/>
      <w:marLeft w:val="0"/>
      <w:marRight w:val="0"/>
      <w:marTop w:val="0"/>
      <w:marBottom w:val="0"/>
      <w:divBdr>
        <w:top w:val="none" w:sz="0" w:space="0" w:color="auto"/>
        <w:left w:val="none" w:sz="0" w:space="0" w:color="auto"/>
        <w:bottom w:val="none" w:sz="0" w:space="0" w:color="auto"/>
        <w:right w:val="none" w:sz="0" w:space="0" w:color="auto"/>
      </w:divBdr>
    </w:div>
    <w:div w:id="970287527">
      <w:bodyDiv w:val="1"/>
      <w:marLeft w:val="0"/>
      <w:marRight w:val="0"/>
      <w:marTop w:val="0"/>
      <w:marBottom w:val="0"/>
      <w:divBdr>
        <w:top w:val="none" w:sz="0" w:space="0" w:color="auto"/>
        <w:left w:val="none" w:sz="0" w:space="0" w:color="auto"/>
        <w:bottom w:val="none" w:sz="0" w:space="0" w:color="auto"/>
        <w:right w:val="none" w:sz="0" w:space="0" w:color="auto"/>
      </w:divBdr>
    </w:div>
    <w:div w:id="1022902260">
      <w:bodyDiv w:val="1"/>
      <w:marLeft w:val="0"/>
      <w:marRight w:val="0"/>
      <w:marTop w:val="0"/>
      <w:marBottom w:val="0"/>
      <w:divBdr>
        <w:top w:val="none" w:sz="0" w:space="0" w:color="auto"/>
        <w:left w:val="none" w:sz="0" w:space="0" w:color="auto"/>
        <w:bottom w:val="none" w:sz="0" w:space="0" w:color="auto"/>
        <w:right w:val="none" w:sz="0" w:space="0" w:color="auto"/>
      </w:divBdr>
    </w:div>
    <w:div w:id="1040469505">
      <w:bodyDiv w:val="1"/>
      <w:marLeft w:val="0"/>
      <w:marRight w:val="0"/>
      <w:marTop w:val="0"/>
      <w:marBottom w:val="0"/>
      <w:divBdr>
        <w:top w:val="none" w:sz="0" w:space="0" w:color="auto"/>
        <w:left w:val="none" w:sz="0" w:space="0" w:color="auto"/>
        <w:bottom w:val="none" w:sz="0" w:space="0" w:color="auto"/>
        <w:right w:val="none" w:sz="0" w:space="0" w:color="auto"/>
      </w:divBdr>
      <w:divsChild>
        <w:div w:id="388771381">
          <w:marLeft w:val="0"/>
          <w:marRight w:val="0"/>
          <w:marTop w:val="0"/>
          <w:marBottom w:val="0"/>
          <w:divBdr>
            <w:top w:val="none" w:sz="0" w:space="0" w:color="auto"/>
            <w:left w:val="none" w:sz="0" w:space="0" w:color="auto"/>
            <w:bottom w:val="none" w:sz="0" w:space="0" w:color="auto"/>
            <w:right w:val="none" w:sz="0" w:space="0" w:color="auto"/>
          </w:divBdr>
        </w:div>
      </w:divsChild>
    </w:div>
    <w:div w:id="1044910341">
      <w:bodyDiv w:val="1"/>
      <w:marLeft w:val="0"/>
      <w:marRight w:val="0"/>
      <w:marTop w:val="0"/>
      <w:marBottom w:val="0"/>
      <w:divBdr>
        <w:top w:val="none" w:sz="0" w:space="0" w:color="auto"/>
        <w:left w:val="none" w:sz="0" w:space="0" w:color="auto"/>
        <w:bottom w:val="none" w:sz="0" w:space="0" w:color="auto"/>
        <w:right w:val="none" w:sz="0" w:space="0" w:color="auto"/>
      </w:divBdr>
    </w:div>
    <w:div w:id="1060054332">
      <w:bodyDiv w:val="1"/>
      <w:marLeft w:val="0"/>
      <w:marRight w:val="0"/>
      <w:marTop w:val="0"/>
      <w:marBottom w:val="0"/>
      <w:divBdr>
        <w:top w:val="none" w:sz="0" w:space="0" w:color="auto"/>
        <w:left w:val="none" w:sz="0" w:space="0" w:color="auto"/>
        <w:bottom w:val="none" w:sz="0" w:space="0" w:color="auto"/>
        <w:right w:val="none" w:sz="0" w:space="0" w:color="auto"/>
      </w:divBdr>
    </w:div>
    <w:div w:id="1085224352">
      <w:bodyDiv w:val="1"/>
      <w:marLeft w:val="0"/>
      <w:marRight w:val="0"/>
      <w:marTop w:val="0"/>
      <w:marBottom w:val="0"/>
      <w:divBdr>
        <w:top w:val="none" w:sz="0" w:space="0" w:color="auto"/>
        <w:left w:val="none" w:sz="0" w:space="0" w:color="auto"/>
        <w:bottom w:val="none" w:sz="0" w:space="0" w:color="auto"/>
        <w:right w:val="none" w:sz="0" w:space="0" w:color="auto"/>
      </w:divBdr>
    </w:div>
    <w:div w:id="1085303689">
      <w:bodyDiv w:val="1"/>
      <w:marLeft w:val="0"/>
      <w:marRight w:val="0"/>
      <w:marTop w:val="0"/>
      <w:marBottom w:val="0"/>
      <w:divBdr>
        <w:top w:val="none" w:sz="0" w:space="0" w:color="auto"/>
        <w:left w:val="none" w:sz="0" w:space="0" w:color="auto"/>
        <w:bottom w:val="none" w:sz="0" w:space="0" w:color="auto"/>
        <w:right w:val="none" w:sz="0" w:space="0" w:color="auto"/>
      </w:divBdr>
    </w:div>
    <w:div w:id="1159232043">
      <w:bodyDiv w:val="1"/>
      <w:marLeft w:val="0"/>
      <w:marRight w:val="0"/>
      <w:marTop w:val="0"/>
      <w:marBottom w:val="0"/>
      <w:divBdr>
        <w:top w:val="none" w:sz="0" w:space="0" w:color="auto"/>
        <w:left w:val="none" w:sz="0" w:space="0" w:color="auto"/>
        <w:bottom w:val="none" w:sz="0" w:space="0" w:color="auto"/>
        <w:right w:val="none" w:sz="0" w:space="0" w:color="auto"/>
      </w:divBdr>
    </w:div>
    <w:div w:id="1167162549">
      <w:bodyDiv w:val="1"/>
      <w:marLeft w:val="0"/>
      <w:marRight w:val="0"/>
      <w:marTop w:val="0"/>
      <w:marBottom w:val="0"/>
      <w:divBdr>
        <w:top w:val="none" w:sz="0" w:space="0" w:color="auto"/>
        <w:left w:val="none" w:sz="0" w:space="0" w:color="auto"/>
        <w:bottom w:val="none" w:sz="0" w:space="0" w:color="auto"/>
        <w:right w:val="none" w:sz="0" w:space="0" w:color="auto"/>
      </w:divBdr>
    </w:div>
    <w:div w:id="1209613412">
      <w:bodyDiv w:val="1"/>
      <w:marLeft w:val="0"/>
      <w:marRight w:val="0"/>
      <w:marTop w:val="0"/>
      <w:marBottom w:val="0"/>
      <w:divBdr>
        <w:top w:val="none" w:sz="0" w:space="0" w:color="auto"/>
        <w:left w:val="none" w:sz="0" w:space="0" w:color="auto"/>
        <w:bottom w:val="none" w:sz="0" w:space="0" w:color="auto"/>
        <w:right w:val="none" w:sz="0" w:space="0" w:color="auto"/>
      </w:divBdr>
    </w:div>
    <w:div w:id="1215235487">
      <w:bodyDiv w:val="1"/>
      <w:marLeft w:val="0"/>
      <w:marRight w:val="0"/>
      <w:marTop w:val="0"/>
      <w:marBottom w:val="0"/>
      <w:divBdr>
        <w:top w:val="none" w:sz="0" w:space="0" w:color="auto"/>
        <w:left w:val="none" w:sz="0" w:space="0" w:color="auto"/>
        <w:bottom w:val="none" w:sz="0" w:space="0" w:color="auto"/>
        <w:right w:val="none" w:sz="0" w:space="0" w:color="auto"/>
      </w:divBdr>
    </w:div>
    <w:div w:id="1323506835">
      <w:bodyDiv w:val="1"/>
      <w:marLeft w:val="0"/>
      <w:marRight w:val="0"/>
      <w:marTop w:val="0"/>
      <w:marBottom w:val="0"/>
      <w:divBdr>
        <w:top w:val="none" w:sz="0" w:space="0" w:color="auto"/>
        <w:left w:val="none" w:sz="0" w:space="0" w:color="auto"/>
        <w:bottom w:val="none" w:sz="0" w:space="0" w:color="auto"/>
        <w:right w:val="none" w:sz="0" w:space="0" w:color="auto"/>
      </w:divBdr>
    </w:div>
    <w:div w:id="1328363315">
      <w:bodyDiv w:val="1"/>
      <w:marLeft w:val="0"/>
      <w:marRight w:val="0"/>
      <w:marTop w:val="0"/>
      <w:marBottom w:val="0"/>
      <w:divBdr>
        <w:top w:val="none" w:sz="0" w:space="0" w:color="auto"/>
        <w:left w:val="none" w:sz="0" w:space="0" w:color="auto"/>
        <w:bottom w:val="none" w:sz="0" w:space="0" w:color="auto"/>
        <w:right w:val="none" w:sz="0" w:space="0" w:color="auto"/>
      </w:divBdr>
    </w:div>
    <w:div w:id="1353873325">
      <w:bodyDiv w:val="1"/>
      <w:marLeft w:val="0"/>
      <w:marRight w:val="0"/>
      <w:marTop w:val="0"/>
      <w:marBottom w:val="0"/>
      <w:divBdr>
        <w:top w:val="none" w:sz="0" w:space="0" w:color="auto"/>
        <w:left w:val="none" w:sz="0" w:space="0" w:color="auto"/>
        <w:bottom w:val="none" w:sz="0" w:space="0" w:color="auto"/>
        <w:right w:val="none" w:sz="0" w:space="0" w:color="auto"/>
      </w:divBdr>
    </w:div>
    <w:div w:id="1409234140">
      <w:bodyDiv w:val="1"/>
      <w:marLeft w:val="0"/>
      <w:marRight w:val="0"/>
      <w:marTop w:val="0"/>
      <w:marBottom w:val="0"/>
      <w:divBdr>
        <w:top w:val="none" w:sz="0" w:space="0" w:color="auto"/>
        <w:left w:val="none" w:sz="0" w:space="0" w:color="auto"/>
        <w:bottom w:val="none" w:sz="0" w:space="0" w:color="auto"/>
        <w:right w:val="none" w:sz="0" w:space="0" w:color="auto"/>
      </w:divBdr>
    </w:div>
    <w:div w:id="1442649242">
      <w:bodyDiv w:val="1"/>
      <w:marLeft w:val="0"/>
      <w:marRight w:val="0"/>
      <w:marTop w:val="0"/>
      <w:marBottom w:val="0"/>
      <w:divBdr>
        <w:top w:val="none" w:sz="0" w:space="0" w:color="auto"/>
        <w:left w:val="none" w:sz="0" w:space="0" w:color="auto"/>
        <w:bottom w:val="none" w:sz="0" w:space="0" w:color="auto"/>
        <w:right w:val="none" w:sz="0" w:space="0" w:color="auto"/>
      </w:divBdr>
    </w:div>
    <w:div w:id="1444034255">
      <w:bodyDiv w:val="1"/>
      <w:marLeft w:val="0"/>
      <w:marRight w:val="0"/>
      <w:marTop w:val="0"/>
      <w:marBottom w:val="0"/>
      <w:divBdr>
        <w:top w:val="none" w:sz="0" w:space="0" w:color="auto"/>
        <w:left w:val="none" w:sz="0" w:space="0" w:color="auto"/>
        <w:bottom w:val="none" w:sz="0" w:space="0" w:color="auto"/>
        <w:right w:val="none" w:sz="0" w:space="0" w:color="auto"/>
      </w:divBdr>
    </w:div>
    <w:div w:id="1460370063">
      <w:bodyDiv w:val="1"/>
      <w:marLeft w:val="0"/>
      <w:marRight w:val="0"/>
      <w:marTop w:val="0"/>
      <w:marBottom w:val="0"/>
      <w:divBdr>
        <w:top w:val="none" w:sz="0" w:space="0" w:color="auto"/>
        <w:left w:val="none" w:sz="0" w:space="0" w:color="auto"/>
        <w:bottom w:val="none" w:sz="0" w:space="0" w:color="auto"/>
        <w:right w:val="none" w:sz="0" w:space="0" w:color="auto"/>
      </w:divBdr>
      <w:divsChild>
        <w:div w:id="159397714">
          <w:marLeft w:val="0"/>
          <w:marRight w:val="0"/>
          <w:marTop w:val="0"/>
          <w:marBottom w:val="0"/>
          <w:divBdr>
            <w:top w:val="none" w:sz="0" w:space="0" w:color="auto"/>
            <w:left w:val="none" w:sz="0" w:space="0" w:color="auto"/>
            <w:bottom w:val="none" w:sz="0" w:space="0" w:color="auto"/>
            <w:right w:val="none" w:sz="0" w:space="0" w:color="auto"/>
          </w:divBdr>
        </w:div>
      </w:divsChild>
    </w:div>
    <w:div w:id="1469281292">
      <w:bodyDiv w:val="1"/>
      <w:marLeft w:val="0"/>
      <w:marRight w:val="0"/>
      <w:marTop w:val="0"/>
      <w:marBottom w:val="0"/>
      <w:divBdr>
        <w:top w:val="none" w:sz="0" w:space="0" w:color="auto"/>
        <w:left w:val="none" w:sz="0" w:space="0" w:color="auto"/>
        <w:bottom w:val="none" w:sz="0" w:space="0" w:color="auto"/>
        <w:right w:val="none" w:sz="0" w:space="0" w:color="auto"/>
      </w:divBdr>
    </w:div>
    <w:div w:id="1471750783">
      <w:bodyDiv w:val="1"/>
      <w:marLeft w:val="0"/>
      <w:marRight w:val="0"/>
      <w:marTop w:val="0"/>
      <w:marBottom w:val="0"/>
      <w:divBdr>
        <w:top w:val="none" w:sz="0" w:space="0" w:color="auto"/>
        <w:left w:val="none" w:sz="0" w:space="0" w:color="auto"/>
        <w:bottom w:val="none" w:sz="0" w:space="0" w:color="auto"/>
        <w:right w:val="none" w:sz="0" w:space="0" w:color="auto"/>
      </w:divBdr>
    </w:div>
    <w:div w:id="1486389018">
      <w:bodyDiv w:val="1"/>
      <w:marLeft w:val="0"/>
      <w:marRight w:val="0"/>
      <w:marTop w:val="0"/>
      <w:marBottom w:val="0"/>
      <w:divBdr>
        <w:top w:val="none" w:sz="0" w:space="0" w:color="auto"/>
        <w:left w:val="none" w:sz="0" w:space="0" w:color="auto"/>
        <w:bottom w:val="none" w:sz="0" w:space="0" w:color="auto"/>
        <w:right w:val="none" w:sz="0" w:space="0" w:color="auto"/>
      </w:divBdr>
    </w:div>
    <w:div w:id="1493791481">
      <w:bodyDiv w:val="1"/>
      <w:marLeft w:val="0"/>
      <w:marRight w:val="0"/>
      <w:marTop w:val="0"/>
      <w:marBottom w:val="0"/>
      <w:divBdr>
        <w:top w:val="none" w:sz="0" w:space="0" w:color="auto"/>
        <w:left w:val="none" w:sz="0" w:space="0" w:color="auto"/>
        <w:bottom w:val="none" w:sz="0" w:space="0" w:color="auto"/>
        <w:right w:val="none" w:sz="0" w:space="0" w:color="auto"/>
      </w:divBdr>
    </w:div>
    <w:div w:id="1500078606">
      <w:bodyDiv w:val="1"/>
      <w:marLeft w:val="0"/>
      <w:marRight w:val="0"/>
      <w:marTop w:val="0"/>
      <w:marBottom w:val="0"/>
      <w:divBdr>
        <w:top w:val="none" w:sz="0" w:space="0" w:color="auto"/>
        <w:left w:val="none" w:sz="0" w:space="0" w:color="auto"/>
        <w:bottom w:val="none" w:sz="0" w:space="0" w:color="auto"/>
        <w:right w:val="none" w:sz="0" w:space="0" w:color="auto"/>
      </w:divBdr>
    </w:div>
    <w:div w:id="1549688105">
      <w:bodyDiv w:val="1"/>
      <w:marLeft w:val="0"/>
      <w:marRight w:val="0"/>
      <w:marTop w:val="0"/>
      <w:marBottom w:val="0"/>
      <w:divBdr>
        <w:top w:val="none" w:sz="0" w:space="0" w:color="auto"/>
        <w:left w:val="none" w:sz="0" w:space="0" w:color="auto"/>
        <w:bottom w:val="none" w:sz="0" w:space="0" w:color="auto"/>
        <w:right w:val="none" w:sz="0" w:space="0" w:color="auto"/>
      </w:divBdr>
    </w:div>
    <w:div w:id="1552689995">
      <w:bodyDiv w:val="1"/>
      <w:marLeft w:val="0"/>
      <w:marRight w:val="0"/>
      <w:marTop w:val="0"/>
      <w:marBottom w:val="0"/>
      <w:divBdr>
        <w:top w:val="none" w:sz="0" w:space="0" w:color="auto"/>
        <w:left w:val="none" w:sz="0" w:space="0" w:color="auto"/>
        <w:bottom w:val="none" w:sz="0" w:space="0" w:color="auto"/>
        <w:right w:val="none" w:sz="0" w:space="0" w:color="auto"/>
      </w:divBdr>
    </w:div>
    <w:div w:id="1574848572">
      <w:bodyDiv w:val="1"/>
      <w:marLeft w:val="0"/>
      <w:marRight w:val="0"/>
      <w:marTop w:val="0"/>
      <w:marBottom w:val="0"/>
      <w:divBdr>
        <w:top w:val="none" w:sz="0" w:space="0" w:color="auto"/>
        <w:left w:val="none" w:sz="0" w:space="0" w:color="auto"/>
        <w:bottom w:val="none" w:sz="0" w:space="0" w:color="auto"/>
        <w:right w:val="none" w:sz="0" w:space="0" w:color="auto"/>
      </w:divBdr>
    </w:div>
    <w:div w:id="1581332251">
      <w:bodyDiv w:val="1"/>
      <w:marLeft w:val="0"/>
      <w:marRight w:val="0"/>
      <w:marTop w:val="0"/>
      <w:marBottom w:val="0"/>
      <w:divBdr>
        <w:top w:val="none" w:sz="0" w:space="0" w:color="auto"/>
        <w:left w:val="none" w:sz="0" w:space="0" w:color="auto"/>
        <w:bottom w:val="none" w:sz="0" w:space="0" w:color="auto"/>
        <w:right w:val="none" w:sz="0" w:space="0" w:color="auto"/>
      </w:divBdr>
    </w:div>
    <w:div w:id="1675379744">
      <w:bodyDiv w:val="1"/>
      <w:marLeft w:val="0"/>
      <w:marRight w:val="0"/>
      <w:marTop w:val="0"/>
      <w:marBottom w:val="0"/>
      <w:divBdr>
        <w:top w:val="none" w:sz="0" w:space="0" w:color="auto"/>
        <w:left w:val="none" w:sz="0" w:space="0" w:color="auto"/>
        <w:bottom w:val="none" w:sz="0" w:space="0" w:color="auto"/>
        <w:right w:val="none" w:sz="0" w:space="0" w:color="auto"/>
      </w:divBdr>
    </w:div>
    <w:div w:id="1676372724">
      <w:bodyDiv w:val="1"/>
      <w:marLeft w:val="0"/>
      <w:marRight w:val="0"/>
      <w:marTop w:val="0"/>
      <w:marBottom w:val="0"/>
      <w:divBdr>
        <w:top w:val="none" w:sz="0" w:space="0" w:color="auto"/>
        <w:left w:val="none" w:sz="0" w:space="0" w:color="auto"/>
        <w:bottom w:val="none" w:sz="0" w:space="0" w:color="auto"/>
        <w:right w:val="none" w:sz="0" w:space="0" w:color="auto"/>
      </w:divBdr>
    </w:div>
    <w:div w:id="1680885081">
      <w:bodyDiv w:val="1"/>
      <w:marLeft w:val="0"/>
      <w:marRight w:val="0"/>
      <w:marTop w:val="0"/>
      <w:marBottom w:val="0"/>
      <w:divBdr>
        <w:top w:val="none" w:sz="0" w:space="0" w:color="auto"/>
        <w:left w:val="none" w:sz="0" w:space="0" w:color="auto"/>
        <w:bottom w:val="none" w:sz="0" w:space="0" w:color="auto"/>
        <w:right w:val="none" w:sz="0" w:space="0" w:color="auto"/>
      </w:divBdr>
    </w:div>
    <w:div w:id="1722943754">
      <w:bodyDiv w:val="1"/>
      <w:marLeft w:val="0"/>
      <w:marRight w:val="0"/>
      <w:marTop w:val="0"/>
      <w:marBottom w:val="0"/>
      <w:divBdr>
        <w:top w:val="none" w:sz="0" w:space="0" w:color="auto"/>
        <w:left w:val="none" w:sz="0" w:space="0" w:color="auto"/>
        <w:bottom w:val="none" w:sz="0" w:space="0" w:color="auto"/>
        <w:right w:val="none" w:sz="0" w:space="0" w:color="auto"/>
      </w:divBdr>
    </w:div>
    <w:div w:id="1745832639">
      <w:bodyDiv w:val="1"/>
      <w:marLeft w:val="0"/>
      <w:marRight w:val="0"/>
      <w:marTop w:val="0"/>
      <w:marBottom w:val="0"/>
      <w:divBdr>
        <w:top w:val="none" w:sz="0" w:space="0" w:color="auto"/>
        <w:left w:val="none" w:sz="0" w:space="0" w:color="auto"/>
        <w:bottom w:val="none" w:sz="0" w:space="0" w:color="auto"/>
        <w:right w:val="none" w:sz="0" w:space="0" w:color="auto"/>
      </w:divBdr>
    </w:div>
    <w:div w:id="1794641259">
      <w:bodyDiv w:val="1"/>
      <w:marLeft w:val="0"/>
      <w:marRight w:val="0"/>
      <w:marTop w:val="0"/>
      <w:marBottom w:val="0"/>
      <w:divBdr>
        <w:top w:val="none" w:sz="0" w:space="0" w:color="auto"/>
        <w:left w:val="none" w:sz="0" w:space="0" w:color="auto"/>
        <w:bottom w:val="none" w:sz="0" w:space="0" w:color="auto"/>
        <w:right w:val="none" w:sz="0" w:space="0" w:color="auto"/>
      </w:divBdr>
    </w:div>
    <w:div w:id="1808891577">
      <w:bodyDiv w:val="1"/>
      <w:marLeft w:val="0"/>
      <w:marRight w:val="0"/>
      <w:marTop w:val="0"/>
      <w:marBottom w:val="0"/>
      <w:divBdr>
        <w:top w:val="none" w:sz="0" w:space="0" w:color="auto"/>
        <w:left w:val="none" w:sz="0" w:space="0" w:color="auto"/>
        <w:bottom w:val="none" w:sz="0" w:space="0" w:color="auto"/>
        <w:right w:val="none" w:sz="0" w:space="0" w:color="auto"/>
      </w:divBdr>
    </w:div>
    <w:div w:id="1845781834">
      <w:bodyDiv w:val="1"/>
      <w:marLeft w:val="0"/>
      <w:marRight w:val="0"/>
      <w:marTop w:val="0"/>
      <w:marBottom w:val="0"/>
      <w:divBdr>
        <w:top w:val="none" w:sz="0" w:space="0" w:color="auto"/>
        <w:left w:val="none" w:sz="0" w:space="0" w:color="auto"/>
        <w:bottom w:val="none" w:sz="0" w:space="0" w:color="auto"/>
        <w:right w:val="none" w:sz="0" w:space="0" w:color="auto"/>
      </w:divBdr>
    </w:div>
    <w:div w:id="1929926697">
      <w:bodyDiv w:val="1"/>
      <w:marLeft w:val="0"/>
      <w:marRight w:val="0"/>
      <w:marTop w:val="0"/>
      <w:marBottom w:val="0"/>
      <w:divBdr>
        <w:top w:val="none" w:sz="0" w:space="0" w:color="auto"/>
        <w:left w:val="none" w:sz="0" w:space="0" w:color="auto"/>
        <w:bottom w:val="none" w:sz="0" w:space="0" w:color="auto"/>
        <w:right w:val="none" w:sz="0" w:space="0" w:color="auto"/>
      </w:divBdr>
    </w:div>
    <w:div w:id="1942683982">
      <w:bodyDiv w:val="1"/>
      <w:marLeft w:val="0"/>
      <w:marRight w:val="0"/>
      <w:marTop w:val="0"/>
      <w:marBottom w:val="0"/>
      <w:divBdr>
        <w:top w:val="none" w:sz="0" w:space="0" w:color="auto"/>
        <w:left w:val="none" w:sz="0" w:space="0" w:color="auto"/>
        <w:bottom w:val="none" w:sz="0" w:space="0" w:color="auto"/>
        <w:right w:val="none" w:sz="0" w:space="0" w:color="auto"/>
      </w:divBdr>
    </w:div>
    <w:div w:id="1991053359">
      <w:bodyDiv w:val="1"/>
      <w:marLeft w:val="0"/>
      <w:marRight w:val="0"/>
      <w:marTop w:val="0"/>
      <w:marBottom w:val="0"/>
      <w:divBdr>
        <w:top w:val="none" w:sz="0" w:space="0" w:color="auto"/>
        <w:left w:val="none" w:sz="0" w:space="0" w:color="auto"/>
        <w:bottom w:val="none" w:sz="0" w:space="0" w:color="auto"/>
        <w:right w:val="none" w:sz="0" w:space="0" w:color="auto"/>
      </w:divBdr>
    </w:div>
    <w:div w:id="2066490275">
      <w:bodyDiv w:val="1"/>
      <w:marLeft w:val="0"/>
      <w:marRight w:val="0"/>
      <w:marTop w:val="0"/>
      <w:marBottom w:val="0"/>
      <w:divBdr>
        <w:top w:val="none" w:sz="0" w:space="0" w:color="auto"/>
        <w:left w:val="none" w:sz="0" w:space="0" w:color="auto"/>
        <w:bottom w:val="none" w:sz="0" w:space="0" w:color="auto"/>
        <w:right w:val="none" w:sz="0" w:space="0" w:color="auto"/>
      </w:divBdr>
    </w:div>
    <w:div w:id="2080905621">
      <w:bodyDiv w:val="1"/>
      <w:marLeft w:val="0"/>
      <w:marRight w:val="0"/>
      <w:marTop w:val="0"/>
      <w:marBottom w:val="0"/>
      <w:divBdr>
        <w:top w:val="none" w:sz="0" w:space="0" w:color="auto"/>
        <w:left w:val="none" w:sz="0" w:space="0" w:color="auto"/>
        <w:bottom w:val="none" w:sz="0" w:space="0" w:color="auto"/>
        <w:right w:val="none" w:sz="0" w:space="0" w:color="auto"/>
      </w:divBdr>
    </w:div>
    <w:div w:id="2112585166">
      <w:bodyDiv w:val="1"/>
      <w:marLeft w:val="0"/>
      <w:marRight w:val="0"/>
      <w:marTop w:val="0"/>
      <w:marBottom w:val="0"/>
      <w:divBdr>
        <w:top w:val="none" w:sz="0" w:space="0" w:color="auto"/>
        <w:left w:val="none" w:sz="0" w:space="0" w:color="auto"/>
        <w:bottom w:val="none" w:sz="0" w:space="0" w:color="auto"/>
        <w:right w:val="none" w:sz="0" w:space="0" w:color="auto"/>
      </w:divBdr>
    </w:div>
    <w:div w:id="2137292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pii/S0376871616000351?casa_token=4Yb0VYHUI8gAAAAA:eFo3Dm2l4oV5V3pE03e0cl0Y5nmj2LJFxGKAkW-5UiOp0pJrk1MW5l5GXUj5luIzChCueLMYgA"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emf"/><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2.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8DE94-980D-454C-BD48-AD909DF2E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20</Pages>
  <Words>43247</Words>
  <Characters>246508</Characters>
  <Application>Microsoft Office Word</Application>
  <DocSecurity>0</DocSecurity>
  <Lines>2054</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Azeez Adebimpe</dc:creator>
  <cp:keywords/>
  <dc:description/>
  <cp:lastModifiedBy>Kahini Mehta</cp:lastModifiedBy>
  <cp:revision>21</cp:revision>
  <cp:lastPrinted>2022-06-17T15:39:00Z</cp:lastPrinted>
  <dcterms:created xsi:type="dcterms:W3CDTF">2022-04-12T23:09:00Z</dcterms:created>
  <dcterms:modified xsi:type="dcterms:W3CDTF">2022-06-17T17:18:00Z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zotero-version="5.0.97-beta.6+ae98488d2"&gt;&lt;session id="J4xkFxcu"/&gt;&lt;style id="http://www.zotero.org/styles/the-journal-of-neuroscience" hasBibliography="1" bibliographyStyleHasBeenSet="1"/&gt;&lt;prefs&gt;&lt;pref name="fieldType" value="Field"/&gt;</vt:lpwstr>
  </property>
  <property fmtid="{D5CDD505-2E9C-101B-9397-08002B2CF9AE}" pid="3" name="ZOTERO_PREF_2">
    <vt:lpwstr>&lt;/prefs&gt;&lt;/data&gt;</vt:lpwstr>
  </property>
</Properties>
</file>